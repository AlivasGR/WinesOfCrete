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582C92" w14:textId="78185B88" w:rsidR="007B7C81" w:rsidRPr="007B7C81" w:rsidRDefault="00381871" w:rsidP="00381871">
      <w:pPr>
        <w:ind w:firstLine="720"/>
        <w:rPr>
          <w:rFonts w:ascii="Arial" w:hAnsi="Arial" w:cs="Arial"/>
          <w:sz w:val="36"/>
          <w:szCs w:val="36"/>
          <w:u w:val="single"/>
        </w:rPr>
      </w:pPr>
      <w:bookmarkStart w:id="0" w:name="_Hlk502601189"/>
      <w:bookmarkEnd w:id="0"/>
      <w:r w:rsidRPr="00381871">
        <w:rPr>
          <w:rFonts w:ascii="Arial" w:hAnsi="Arial" w:cs="Arial"/>
          <w:sz w:val="36"/>
          <w:szCs w:val="36"/>
        </w:rPr>
        <w:t xml:space="preserve">   </w:t>
      </w:r>
      <w:r>
        <w:rPr>
          <w:rFonts w:ascii="Arial" w:hAnsi="Arial" w:cs="Arial"/>
          <w:sz w:val="36"/>
          <w:szCs w:val="36"/>
          <w:u w:val="single"/>
        </w:rPr>
        <w:t>Ε</w:t>
      </w:r>
      <w:r w:rsidR="007B7C81" w:rsidRPr="007B7C81">
        <w:rPr>
          <w:rFonts w:ascii="Arial" w:hAnsi="Arial" w:cs="Arial"/>
          <w:sz w:val="36"/>
          <w:szCs w:val="36"/>
          <w:u w:val="single"/>
        </w:rPr>
        <w:t>νότητα 6: Εγχειρίδιο Χρήσης του Συστήματος</w:t>
      </w:r>
    </w:p>
    <w:p w14:paraId="7EBE2935" w14:textId="77777777" w:rsidR="007B7C81" w:rsidRDefault="007B7C81" w:rsidP="007B7C81">
      <w:pPr>
        <w:ind w:left="1440" w:firstLine="720"/>
        <w:rPr>
          <w:rFonts w:ascii="Arial" w:hAnsi="Arial" w:cs="Arial"/>
          <w:sz w:val="32"/>
          <w:u w:val="single"/>
        </w:rPr>
      </w:pPr>
    </w:p>
    <w:p w14:paraId="3F482E53" w14:textId="09B07AE5" w:rsidR="007B7C81" w:rsidRPr="007B7C81" w:rsidRDefault="007B7C81" w:rsidP="007B7C81">
      <w:pPr>
        <w:pStyle w:val="ListParagraph"/>
        <w:numPr>
          <w:ilvl w:val="0"/>
          <w:numId w:val="3"/>
        </w:numPr>
        <w:ind w:left="0"/>
        <w:jc w:val="both"/>
        <w:rPr>
          <w:rFonts w:ascii="Arial" w:hAnsi="Arial" w:cs="Arial"/>
          <w:sz w:val="32"/>
          <w:szCs w:val="32"/>
          <w:u w:val="single"/>
        </w:rPr>
      </w:pPr>
      <w:r w:rsidRPr="007B7C81">
        <w:rPr>
          <w:rFonts w:ascii="Arial" w:hAnsi="Arial" w:cs="Arial"/>
          <w:sz w:val="32"/>
          <w:szCs w:val="32"/>
          <w:u w:val="single"/>
        </w:rPr>
        <w:t>Κεφάλαιο 6.1: Επιτρεπτές λειτουργίες χωρίς σύνδεση (</w:t>
      </w:r>
      <w:r w:rsidRPr="007B7C81">
        <w:rPr>
          <w:rFonts w:ascii="Arial" w:hAnsi="Arial" w:cs="Arial"/>
          <w:sz w:val="32"/>
          <w:szCs w:val="32"/>
          <w:u w:val="single"/>
          <w:lang w:val="en-US"/>
        </w:rPr>
        <w:t>login</w:t>
      </w:r>
      <w:r w:rsidRPr="007B7C81">
        <w:rPr>
          <w:rFonts w:ascii="Arial" w:hAnsi="Arial" w:cs="Arial"/>
          <w:sz w:val="32"/>
          <w:szCs w:val="32"/>
          <w:u w:val="single"/>
        </w:rPr>
        <w:t xml:space="preserve">) </w:t>
      </w:r>
    </w:p>
    <w:p w14:paraId="52674EE0" w14:textId="0641EE25" w:rsidR="007B7C81" w:rsidRDefault="007B7C81" w:rsidP="007B7C81">
      <w:pPr>
        <w:pStyle w:val="ListParagraph"/>
        <w:numPr>
          <w:ilvl w:val="0"/>
          <w:numId w:val="2"/>
        </w:numPr>
        <w:tabs>
          <w:tab w:val="left" w:pos="720"/>
        </w:tabs>
        <w:ind w:left="630"/>
        <w:jc w:val="both"/>
        <w:rPr>
          <w:rFonts w:ascii="Arial" w:hAnsi="Arial" w:cs="Arial"/>
          <w:sz w:val="28"/>
          <w:szCs w:val="28"/>
          <w:u w:val="single"/>
        </w:rPr>
      </w:pPr>
      <w:r>
        <w:rPr>
          <w:rFonts w:ascii="Arial" w:hAnsi="Arial" w:cs="Arial"/>
          <w:sz w:val="28"/>
          <w:szCs w:val="28"/>
          <w:u w:val="single"/>
        </w:rPr>
        <w:t xml:space="preserve">6.1.1: </w:t>
      </w:r>
      <w:r w:rsidRPr="007B7C81">
        <w:rPr>
          <w:rFonts w:ascii="Arial" w:hAnsi="Arial" w:cs="Arial"/>
          <w:sz w:val="28"/>
          <w:szCs w:val="28"/>
          <w:u w:val="single"/>
        </w:rPr>
        <w:t>Δημοφιλή Κρασιά (</w:t>
      </w:r>
      <w:r w:rsidRPr="007B7C81">
        <w:rPr>
          <w:rFonts w:ascii="Arial" w:hAnsi="Arial" w:cs="Arial"/>
          <w:sz w:val="28"/>
          <w:szCs w:val="28"/>
          <w:u w:val="single"/>
          <w:lang w:val="en-US"/>
        </w:rPr>
        <w:t>Trending)</w:t>
      </w:r>
      <w:r w:rsidRPr="007B7C81">
        <w:rPr>
          <w:rFonts w:ascii="Arial" w:hAnsi="Arial" w:cs="Arial"/>
          <w:sz w:val="28"/>
          <w:szCs w:val="28"/>
          <w:u w:val="single"/>
        </w:rPr>
        <w:t xml:space="preserve"> </w:t>
      </w:r>
    </w:p>
    <w:p w14:paraId="167754E5" w14:textId="4E8F7F94" w:rsidR="00381871" w:rsidRDefault="00381871" w:rsidP="008D5C55">
      <w:pPr>
        <w:pStyle w:val="ListParagraph"/>
        <w:tabs>
          <w:tab w:val="left" w:pos="720"/>
        </w:tabs>
        <w:ind w:left="1440"/>
        <w:jc w:val="both"/>
        <w:rPr>
          <w:rFonts w:ascii="Arial" w:hAnsi="Arial" w:cs="Arial"/>
          <w:sz w:val="24"/>
          <w:szCs w:val="24"/>
        </w:rPr>
        <w:pPrChange w:id="1" w:author="Manos" w:date="2018-01-01T19:52:00Z">
          <w:pPr>
            <w:pStyle w:val="ListParagraph"/>
            <w:tabs>
              <w:tab w:val="left" w:pos="720"/>
            </w:tabs>
            <w:ind w:left="630"/>
            <w:jc w:val="both"/>
          </w:pPr>
        </w:pPrChange>
      </w:pPr>
      <w:r>
        <w:rPr>
          <w:rFonts w:ascii="Arial" w:hAnsi="Arial" w:cs="Arial"/>
          <w:sz w:val="24"/>
          <w:szCs w:val="24"/>
        </w:rPr>
        <w:t>Το ηλεκτρονικό κατάστημα εκδίδει τα δημοφιλέστερα κρασιά του προηγούμενου μήνα, δηλαδή τα 10 κρασιά με τις περισσότερες πωλήσεις στον μήνα που πέρασε.</w:t>
      </w:r>
      <w:r w:rsidR="007B7C81">
        <w:rPr>
          <w:rFonts w:ascii="Arial" w:hAnsi="Arial" w:cs="Arial"/>
          <w:sz w:val="24"/>
          <w:szCs w:val="24"/>
        </w:rPr>
        <w:t xml:space="preserve"> </w:t>
      </w:r>
    </w:p>
    <w:p w14:paraId="2A59C7F3" w14:textId="57B0F896" w:rsidR="007B7C81" w:rsidRDefault="00381871" w:rsidP="008D5C55">
      <w:pPr>
        <w:pStyle w:val="ListParagraph"/>
        <w:tabs>
          <w:tab w:val="left" w:pos="720"/>
        </w:tabs>
        <w:ind w:left="1440"/>
        <w:jc w:val="both"/>
        <w:rPr>
          <w:rFonts w:ascii="Arial" w:hAnsi="Arial" w:cs="Arial"/>
          <w:sz w:val="24"/>
          <w:szCs w:val="24"/>
        </w:rPr>
        <w:pPrChange w:id="2" w:author="Manos" w:date="2018-01-01T19:52:00Z">
          <w:pPr>
            <w:pStyle w:val="ListParagraph"/>
            <w:tabs>
              <w:tab w:val="left" w:pos="720"/>
            </w:tabs>
            <w:ind w:left="630"/>
            <w:jc w:val="both"/>
          </w:pPr>
        </w:pPrChange>
      </w:pPr>
      <w:r>
        <w:rPr>
          <w:rFonts w:ascii="Arial" w:hAnsi="Arial" w:cs="Arial"/>
          <w:sz w:val="24"/>
          <w:szCs w:val="24"/>
        </w:rPr>
        <w:t>Ο επισκέπτης του ηλεκτρονικού καταστήματος έχει την δυνατότητα να δει αυτή την λίστα</w:t>
      </w:r>
      <w:r w:rsidR="0031551A">
        <w:rPr>
          <w:rFonts w:ascii="Arial" w:hAnsi="Arial" w:cs="Arial"/>
          <w:sz w:val="24"/>
          <w:szCs w:val="24"/>
        </w:rPr>
        <w:t xml:space="preserve"> πατώντας το κουμπί </w:t>
      </w:r>
      <w:r w:rsidR="0031551A" w:rsidRPr="0031551A">
        <w:rPr>
          <w:rFonts w:ascii="Arial" w:hAnsi="Arial" w:cs="Arial"/>
          <w:sz w:val="24"/>
          <w:szCs w:val="24"/>
        </w:rPr>
        <w:t>“</w:t>
      </w:r>
      <w:r w:rsidR="0031551A" w:rsidRPr="0031551A">
        <w:rPr>
          <w:rFonts w:ascii="Arial" w:hAnsi="Arial" w:cs="Arial"/>
          <w:b/>
          <w:sz w:val="24"/>
          <w:szCs w:val="24"/>
          <w:lang w:val="en-US"/>
        </w:rPr>
        <w:t>Trending</w:t>
      </w:r>
      <w:r w:rsidR="0031551A" w:rsidRPr="0031551A">
        <w:rPr>
          <w:rFonts w:ascii="Arial" w:hAnsi="Arial" w:cs="Arial"/>
          <w:sz w:val="24"/>
          <w:szCs w:val="24"/>
        </w:rPr>
        <w:t xml:space="preserve">” </w:t>
      </w:r>
      <w:r w:rsidR="0031551A">
        <w:rPr>
          <w:rFonts w:ascii="Arial" w:hAnsi="Arial" w:cs="Arial"/>
          <w:sz w:val="24"/>
          <w:szCs w:val="24"/>
        </w:rPr>
        <w:t>από το κεντρικό μενού της ιστοσελίδας</w:t>
      </w:r>
      <w:r>
        <w:rPr>
          <w:rFonts w:ascii="Arial" w:hAnsi="Arial" w:cs="Arial"/>
          <w:sz w:val="24"/>
          <w:szCs w:val="24"/>
        </w:rPr>
        <w:t xml:space="preserve">. </w:t>
      </w:r>
      <w:r w:rsidR="007B7C81">
        <w:rPr>
          <w:rFonts w:ascii="Arial" w:hAnsi="Arial" w:cs="Arial"/>
          <w:sz w:val="24"/>
          <w:szCs w:val="24"/>
        </w:rPr>
        <w:t xml:space="preserve">Επίσης μπορεί να </w:t>
      </w:r>
      <w:r>
        <w:rPr>
          <w:rFonts w:ascii="Arial" w:hAnsi="Arial" w:cs="Arial"/>
          <w:sz w:val="24"/>
          <w:szCs w:val="24"/>
        </w:rPr>
        <w:t>επιλέξει φίλτρα</w:t>
      </w:r>
      <w:r w:rsidR="007B7C81">
        <w:rPr>
          <w:rFonts w:ascii="Arial" w:hAnsi="Arial" w:cs="Arial"/>
          <w:sz w:val="24"/>
          <w:szCs w:val="24"/>
        </w:rPr>
        <w:t xml:space="preserve"> με βάση κάποιο κριτήριο όπως είναι το χρώμα τ</w:t>
      </w:r>
      <w:r w:rsidR="000A4DCD">
        <w:rPr>
          <w:rFonts w:ascii="Arial" w:hAnsi="Arial" w:cs="Arial"/>
          <w:sz w:val="24"/>
          <w:szCs w:val="24"/>
        </w:rPr>
        <w:t>ων κρασιών</w:t>
      </w:r>
      <w:r w:rsidR="007B7C81">
        <w:rPr>
          <w:rFonts w:ascii="Arial" w:hAnsi="Arial" w:cs="Arial"/>
          <w:sz w:val="24"/>
          <w:szCs w:val="24"/>
        </w:rPr>
        <w:t>, η</w:t>
      </w:r>
      <w:r>
        <w:rPr>
          <w:rFonts w:ascii="Arial" w:hAnsi="Arial" w:cs="Arial"/>
          <w:sz w:val="24"/>
          <w:szCs w:val="24"/>
        </w:rPr>
        <w:t xml:space="preserve"> ποικιλία  από την οποία παράχθηκ</w:t>
      </w:r>
      <w:r w:rsidR="000A4DCD">
        <w:rPr>
          <w:rFonts w:ascii="Arial" w:hAnsi="Arial" w:cs="Arial"/>
          <w:sz w:val="24"/>
          <w:szCs w:val="24"/>
        </w:rPr>
        <w:t>αν</w:t>
      </w:r>
      <w:r w:rsidR="007B7C81">
        <w:rPr>
          <w:rFonts w:ascii="Arial" w:hAnsi="Arial" w:cs="Arial"/>
          <w:sz w:val="24"/>
          <w:szCs w:val="24"/>
        </w:rPr>
        <w:t>, το οινοποιείο από το οποίο</w:t>
      </w:r>
      <w:r>
        <w:rPr>
          <w:rFonts w:ascii="Arial" w:hAnsi="Arial" w:cs="Arial"/>
          <w:sz w:val="24"/>
          <w:szCs w:val="24"/>
        </w:rPr>
        <w:t xml:space="preserve"> παρασκευάστηκ</w:t>
      </w:r>
      <w:r w:rsidR="000A4DCD">
        <w:rPr>
          <w:rFonts w:ascii="Arial" w:hAnsi="Arial" w:cs="Arial"/>
          <w:sz w:val="24"/>
          <w:szCs w:val="24"/>
        </w:rPr>
        <w:t>αν</w:t>
      </w:r>
      <w:r>
        <w:rPr>
          <w:rFonts w:ascii="Arial" w:hAnsi="Arial" w:cs="Arial"/>
          <w:sz w:val="24"/>
          <w:szCs w:val="24"/>
        </w:rPr>
        <w:t xml:space="preserve"> καθώς και η χρονολογία στην οποία </w:t>
      </w:r>
      <w:r w:rsidR="000A4DCD">
        <w:rPr>
          <w:rFonts w:ascii="Arial" w:hAnsi="Arial" w:cs="Arial"/>
          <w:sz w:val="24"/>
          <w:szCs w:val="24"/>
        </w:rPr>
        <w:t>ωρίμασαν</w:t>
      </w:r>
      <w:r>
        <w:rPr>
          <w:rFonts w:ascii="Arial" w:hAnsi="Arial" w:cs="Arial"/>
          <w:sz w:val="24"/>
          <w:szCs w:val="24"/>
        </w:rPr>
        <w:t xml:space="preserve"> και τέθηκ</w:t>
      </w:r>
      <w:r w:rsidR="000A4DCD">
        <w:rPr>
          <w:rFonts w:ascii="Arial" w:hAnsi="Arial" w:cs="Arial"/>
          <w:sz w:val="24"/>
          <w:szCs w:val="24"/>
        </w:rPr>
        <w:t xml:space="preserve">αν </w:t>
      </w:r>
      <w:r>
        <w:rPr>
          <w:rFonts w:ascii="Arial" w:hAnsi="Arial" w:cs="Arial"/>
          <w:sz w:val="24"/>
          <w:szCs w:val="24"/>
        </w:rPr>
        <w:t>έτοιμ</w:t>
      </w:r>
      <w:r w:rsidR="000A4DCD">
        <w:rPr>
          <w:rFonts w:ascii="Arial" w:hAnsi="Arial" w:cs="Arial"/>
          <w:sz w:val="24"/>
          <w:szCs w:val="24"/>
        </w:rPr>
        <w:t>α</w:t>
      </w:r>
      <w:r>
        <w:rPr>
          <w:rFonts w:ascii="Arial" w:hAnsi="Arial" w:cs="Arial"/>
          <w:sz w:val="24"/>
          <w:szCs w:val="24"/>
        </w:rPr>
        <w:t xml:space="preserve"> προς πώληση.</w:t>
      </w:r>
    </w:p>
    <w:p w14:paraId="3B3D7147" w14:textId="69D9F193" w:rsidR="0066541A" w:rsidRDefault="0066541A" w:rsidP="007B7C81">
      <w:pPr>
        <w:pStyle w:val="ListParagraph"/>
        <w:tabs>
          <w:tab w:val="left" w:pos="720"/>
        </w:tabs>
        <w:ind w:left="630"/>
        <w:jc w:val="both"/>
        <w:rPr>
          <w:rFonts w:ascii="Arial" w:hAnsi="Arial" w:cs="Arial"/>
          <w:sz w:val="24"/>
          <w:szCs w:val="24"/>
        </w:rPr>
      </w:pPr>
      <w:r>
        <w:rPr>
          <w:rFonts w:ascii="Arial" w:hAnsi="Arial" w:cs="Arial"/>
          <w:noProof/>
          <w:sz w:val="24"/>
          <w:szCs w:val="24"/>
        </w:rPr>
        <w:drawing>
          <wp:inline distT="0" distB="0" distL="0" distR="0" wp14:anchorId="16A77973" wp14:editId="275E5B1B">
            <wp:extent cx="5943600" cy="2962275"/>
            <wp:effectExtent l="0" t="0" r="0" b="9525"/>
            <wp:docPr id="1" name="Picture 1" descr="C:\Users\Manos\Desktop\screenshots\trending_wines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os\Desktop\screenshots\trending_wines_page.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34F8618" w14:textId="054AC15C" w:rsidR="00381871" w:rsidRDefault="00381871" w:rsidP="00381871">
      <w:pPr>
        <w:pStyle w:val="ListParagraph"/>
        <w:numPr>
          <w:ilvl w:val="0"/>
          <w:numId w:val="2"/>
        </w:numPr>
        <w:tabs>
          <w:tab w:val="left" w:pos="720"/>
        </w:tabs>
        <w:ind w:left="630"/>
        <w:jc w:val="both"/>
        <w:rPr>
          <w:rFonts w:ascii="Arial" w:hAnsi="Arial" w:cs="Arial"/>
          <w:sz w:val="28"/>
          <w:szCs w:val="28"/>
          <w:u w:val="single"/>
        </w:rPr>
      </w:pPr>
      <w:r>
        <w:rPr>
          <w:rFonts w:ascii="Arial" w:hAnsi="Arial" w:cs="Arial"/>
          <w:sz w:val="28"/>
          <w:szCs w:val="28"/>
          <w:u w:val="single"/>
        </w:rPr>
        <w:t>6.1.2: Κατάσταση Καλών και Κακών Πελατών (</w:t>
      </w:r>
      <w:r>
        <w:rPr>
          <w:rFonts w:ascii="Arial" w:hAnsi="Arial" w:cs="Arial"/>
          <w:sz w:val="28"/>
          <w:szCs w:val="28"/>
          <w:u w:val="single"/>
          <w:lang w:val="en-US"/>
        </w:rPr>
        <w:t>Reliable</w:t>
      </w:r>
      <w:r w:rsidRPr="00381871">
        <w:rPr>
          <w:rFonts w:ascii="Arial" w:hAnsi="Arial" w:cs="Arial"/>
          <w:sz w:val="28"/>
          <w:szCs w:val="28"/>
          <w:u w:val="single"/>
        </w:rPr>
        <w:t xml:space="preserve"> &amp; </w:t>
      </w:r>
      <w:r>
        <w:rPr>
          <w:rFonts w:ascii="Arial" w:hAnsi="Arial" w:cs="Arial"/>
          <w:sz w:val="28"/>
          <w:szCs w:val="28"/>
          <w:u w:val="single"/>
          <w:lang w:val="en-US"/>
        </w:rPr>
        <w:t>unreliable</w:t>
      </w:r>
      <w:r w:rsidRPr="00381871">
        <w:rPr>
          <w:rFonts w:ascii="Arial" w:hAnsi="Arial" w:cs="Arial"/>
          <w:sz w:val="28"/>
          <w:szCs w:val="28"/>
          <w:u w:val="single"/>
        </w:rPr>
        <w:t xml:space="preserve"> </w:t>
      </w:r>
      <w:r>
        <w:rPr>
          <w:rFonts w:ascii="Arial" w:hAnsi="Arial" w:cs="Arial"/>
          <w:sz w:val="28"/>
          <w:szCs w:val="28"/>
          <w:u w:val="single"/>
          <w:lang w:val="en-US"/>
        </w:rPr>
        <w:t>members</w:t>
      </w:r>
      <w:r w:rsidRPr="00381871">
        <w:rPr>
          <w:rFonts w:ascii="Arial" w:hAnsi="Arial" w:cs="Arial"/>
          <w:sz w:val="28"/>
          <w:szCs w:val="28"/>
          <w:u w:val="single"/>
        </w:rPr>
        <w:t xml:space="preserve">) </w:t>
      </w:r>
    </w:p>
    <w:p w14:paraId="1FE8AAC2" w14:textId="61198172" w:rsidR="00381871" w:rsidRDefault="00381871" w:rsidP="008D5C55">
      <w:pPr>
        <w:pStyle w:val="ListParagraph"/>
        <w:tabs>
          <w:tab w:val="left" w:pos="720"/>
        </w:tabs>
        <w:ind w:left="1440"/>
        <w:jc w:val="both"/>
        <w:rPr>
          <w:rFonts w:ascii="Arial" w:hAnsi="Arial" w:cs="Arial"/>
          <w:sz w:val="24"/>
          <w:szCs w:val="24"/>
        </w:rPr>
        <w:pPrChange w:id="3" w:author="Manos" w:date="2018-01-01T19:53:00Z">
          <w:pPr>
            <w:pStyle w:val="ListParagraph"/>
            <w:tabs>
              <w:tab w:val="left" w:pos="720"/>
            </w:tabs>
            <w:ind w:left="630"/>
            <w:jc w:val="both"/>
          </w:pPr>
        </w:pPrChange>
      </w:pPr>
      <w:r>
        <w:rPr>
          <w:rFonts w:ascii="Arial" w:hAnsi="Arial" w:cs="Arial"/>
          <w:sz w:val="24"/>
          <w:szCs w:val="24"/>
        </w:rPr>
        <w:t xml:space="preserve">Το ηλεκτρονικό κατάστημα εκδίδει </w:t>
      </w:r>
      <w:r w:rsidR="0031551A">
        <w:rPr>
          <w:rFonts w:ascii="Arial" w:hAnsi="Arial" w:cs="Arial"/>
          <w:sz w:val="24"/>
          <w:szCs w:val="24"/>
        </w:rPr>
        <w:t xml:space="preserve">μια κατάσταση καλών πελατών, δηλαδή πελατών που δεν έχουν χρέος, ταξινομημένη σύμφωνα με την συνολική αξία των παραγγελιών του κάθε πελάτη. </w:t>
      </w:r>
    </w:p>
    <w:p w14:paraId="43772B70" w14:textId="391FC7F5" w:rsidR="0031551A" w:rsidRDefault="0031551A" w:rsidP="008D5C55">
      <w:pPr>
        <w:pStyle w:val="ListParagraph"/>
        <w:tabs>
          <w:tab w:val="left" w:pos="720"/>
        </w:tabs>
        <w:ind w:left="1440"/>
        <w:jc w:val="both"/>
        <w:rPr>
          <w:rFonts w:ascii="Arial" w:hAnsi="Arial" w:cs="Arial"/>
          <w:sz w:val="24"/>
          <w:szCs w:val="24"/>
        </w:rPr>
        <w:pPrChange w:id="4" w:author="Manos" w:date="2018-01-01T19:53:00Z">
          <w:pPr>
            <w:pStyle w:val="ListParagraph"/>
            <w:tabs>
              <w:tab w:val="left" w:pos="720"/>
            </w:tabs>
            <w:ind w:left="630"/>
            <w:jc w:val="both"/>
          </w:pPr>
        </w:pPrChange>
      </w:pPr>
      <w:r>
        <w:rPr>
          <w:rFonts w:ascii="Arial" w:hAnsi="Arial" w:cs="Arial"/>
          <w:sz w:val="24"/>
          <w:szCs w:val="24"/>
        </w:rPr>
        <w:t>Αντίστοιχα, εκδίδει την κατάσταση των κακών πελατών, δηλαδή πελατών που έχουν χρέος προς το ηλεκτρονικό κατάστημα, ταξινομημένη σύμφωνα με το χρέος τους.</w:t>
      </w:r>
    </w:p>
    <w:p w14:paraId="1346D494" w14:textId="69157B47" w:rsidR="0031551A" w:rsidRDefault="0031551A" w:rsidP="008D5C55">
      <w:pPr>
        <w:pStyle w:val="ListParagraph"/>
        <w:tabs>
          <w:tab w:val="left" w:pos="720"/>
        </w:tabs>
        <w:ind w:left="1440"/>
        <w:jc w:val="both"/>
        <w:rPr>
          <w:rFonts w:ascii="Arial" w:hAnsi="Arial" w:cs="Arial"/>
          <w:sz w:val="24"/>
          <w:szCs w:val="24"/>
        </w:rPr>
        <w:pPrChange w:id="5" w:author="Manos" w:date="2018-01-01T19:53:00Z">
          <w:pPr>
            <w:pStyle w:val="ListParagraph"/>
            <w:tabs>
              <w:tab w:val="left" w:pos="720"/>
            </w:tabs>
            <w:ind w:left="630"/>
            <w:jc w:val="both"/>
          </w:pPr>
        </w:pPrChange>
      </w:pPr>
      <w:r>
        <w:rPr>
          <w:rFonts w:ascii="Arial" w:hAnsi="Arial" w:cs="Arial"/>
          <w:sz w:val="24"/>
          <w:szCs w:val="24"/>
        </w:rPr>
        <w:t xml:space="preserve">Ο επισκέπτης του ηλεκτρονικού καταστήματος έχει πρόσβαση στις 2 καταστάσεις πατώντας το κουμπί </w:t>
      </w:r>
      <w:r w:rsidRPr="0031551A">
        <w:rPr>
          <w:rFonts w:ascii="Arial" w:hAnsi="Arial" w:cs="Arial"/>
          <w:sz w:val="24"/>
          <w:szCs w:val="24"/>
        </w:rPr>
        <w:t>“</w:t>
      </w:r>
      <w:r>
        <w:rPr>
          <w:rFonts w:ascii="Arial" w:hAnsi="Arial" w:cs="Arial"/>
          <w:b/>
          <w:sz w:val="24"/>
          <w:szCs w:val="24"/>
          <w:lang w:val="en-US"/>
        </w:rPr>
        <w:t>Reliable</w:t>
      </w:r>
      <w:r w:rsidRPr="0031551A">
        <w:rPr>
          <w:rFonts w:ascii="Arial" w:hAnsi="Arial" w:cs="Arial"/>
          <w:b/>
          <w:sz w:val="24"/>
          <w:szCs w:val="24"/>
        </w:rPr>
        <w:t xml:space="preserve"> &amp; </w:t>
      </w:r>
      <w:r>
        <w:rPr>
          <w:rFonts w:ascii="Arial" w:hAnsi="Arial" w:cs="Arial"/>
          <w:b/>
          <w:sz w:val="24"/>
          <w:szCs w:val="24"/>
          <w:lang w:val="en-US"/>
        </w:rPr>
        <w:t>unreliable</w:t>
      </w:r>
      <w:r w:rsidRPr="0031551A">
        <w:rPr>
          <w:rFonts w:ascii="Arial" w:hAnsi="Arial" w:cs="Arial"/>
          <w:b/>
          <w:sz w:val="24"/>
          <w:szCs w:val="24"/>
        </w:rPr>
        <w:t xml:space="preserve"> </w:t>
      </w:r>
      <w:r>
        <w:rPr>
          <w:rFonts w:ascii="Arial" w:hAnsi="Arial" w:cs="Arial"/>
          <w:b/>
          <w:sz w:val="24"/>
          <w:szCs w:val="24"/>
          <w:lang w:val="en-US"/>
        </w:rPr>
        <w:t>members</w:t>
      </w:r>
      <w:r w:rsidRPr="0031551A">
        <w:rPr>
          <w:rFonts w:ascii="Arial" w:hAnsi="Arial" w:cs="Arial"/>
          <w:sz w:val="24"/>
          <w:szCs w:val="24"/>
        </w:rPr>
        <w:t xml:space="preserve"> ” </w:t>
      </w:r>
      <w:r>
        <w:rPr>
          <w:rFonts w:ascii="Arial" w:hAnsi="Arial" w:cs="Arial"/>
          <w:sz w:val="24"/>
          <w:szCs w:val="24"/>
        </w:rPr>
        <w:t>από το κεντρικό μενού της ιστοσελίδας.</w:t>
      </w:r>
    </w:p>
    <w:p w14:paraId="78273BB1" w14:textId="75211202" w:rsidR="0066541A" w:rsidRPr="00381871" w:rsidRDefault="0066541A" w:rsidP="00381871">
      <w:pPr>
        <w:pStyle w:val="ListParagraph"/>
        <w:tabs>
          <w:tab w:val="left" w:pos="720"/>
        </w:tabs>
        <w:ind w:left="630"/>
        <w:jc w:val="both"/>
        <w:rPr>
          <w:rFonts w:ascii="Arial" w:hAnsi="Arial" w:cs="Arial"/>
          <w:sz w:val="24"/>
          <w:szCs w:val="24"/>
        </w:rPr>
      </w:pPr>
      <w:r>
        <w:rPr>
          <w:rFonts w:ascii="Arial" w:hAnsi="Arial" w:cs="Arial"/>
          <w:noProof/>
          <w:sz w:val="24"/>
          <w:szCs w:val="24"/>
        </w:rPr>
        <w:lastRenderedPageBreak/>
        <w:drawing>
          <wp:inline distT="0" distB="0" distL="0" distR="0" wp14:anchorId="33147004" wp14:editId="01F02751">
            <wp:extent cx="5943600" cy="2962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6D260CA5" w14:textId="102AC2B7" w:rsidR="0031551A" w:rsidRPr="0031551A" w:rsidRDefault="0031551A" w:rsidP="0031551A">
      <w:pPr>
        <w:pStyle w:val="ListParagraph"/>
        <w:numPr>
          <w:ilvl w:val="0"/>
          <w:numId w:val="3"/>
        </w:numPr>
        <w:ind w:left="0"/>
        <w:jc w:val="both"/>
        <w:rPr>
          <w:rFonts w:ascii="Arial" w:hAnsi="Arial" w:cs="Arial"/>
          <w:sz w:val="32"/>
          <w:szCs w:val="32"/>
          <w:u w:val="single"/>
        </w:rPr>
      </w:pPr>
      <w:r w:rsidRPr="007B7C81">
        <w:rPr>
          <w:rFonts w:ascii="Arial" w:hAnsi="Arial" w:cs="Arial"/>
          <w:sz w:val="32"/>
          <w:szCs w:val="32"/>
          <w:u w:val="single"/>
        </w:rPr>
        <w:t>Κεφάλαιο 6.</w:t>
      </w:r>
      <w:r>
        <w:rPr>
          <w:rFonts w:ascii="Arial" w:hAnsi="Arial" w:cs="Arial"/>
          <w:sz w:val="32"/>
          <w:szCs w:val="32"/>
          <w:u w:val="single"/>
        </w:rPr>
        <w:t>2</w:t>
      </w:r>
      <w:r w:rsidRPr="007B7C81">
        <w:rPr>
          <w:rFonts w:ascii="Arial" w:hAnsi="Arial" w:cs="Arial"/>
          <w:sz w:val="32"/>
          <w:szCs w:val="32"/>
          <w:u w:val="single"/>
        </w:rPr>
        <w:t xml:space="preserve">: </w:t>
      </w:r>
      <w:r>
        <w:rPr>
          <w:rFonts w:ascii="Arial" w:hAnsi="Arial" w:cs="Arial"/>
          <w:sz w:val="32"/>
          <w:szCs w:val="32"/>
          <w:u w:val="single"/>
        </w:rPr>
        <w:t>Εγγραφή Χρήστη (</w:t>
      </w:r>
      <w:r>
        <w:rPr>
          <w:rFonts w:ascii="Arial" w:hAnsi="Arial" w:cs="Arial"/>
          <w:sz w:val="32"/>
          <w:szCs w:val="32"/>
          <w:u w:val="single"/>
          <w:lang w:val="en-US"/>
        </w:rPr>
        <w:t>Register)</w:t>
      </w:r>
      <w:r w:rsidR="0066541A" w:rsidRPr="0066541A">
        <w:rPr>
          <w:rFonts w:ascii="Arial" w:hAnsi="Arial" w:cs="Arial"/>
          <w:noProof/>
          <w:sz w:val="24"/>
          <w:szCs w:val="24"/>
        </w:rPr>
        <w:t xml:space="preserve"> </w:t>
      </w:r>
    </w:p>
    <w:p w14:paraId="50637232" w14:textId="77777777" w:rsidR="0031551A" w:rsidRPr="0031551A" w:rsidRDefault="0031551A" w:rsidP="008D5C55">
      <w:pPr>
        <w:pStyle w:val="ListParagraph"/>
        <w:numPr>
          <w:ilvl w:val="0"/>
          <w:numId w:val="4"/>
        </w:numPr>
        <w:tabs>
          <w:tab w:val="left" w:pos="720"/>
        </w:tabs>
        <w:jc w:val="both"/>
        <w:rPr>
          <w:rFonts w:ascii="Arial" w:hAnsi="Arial" w:cs="Arial"/>
          <w:sz w:val="28"/>
          <w:szCs w:val="28"/>
          <w:u w:val="single"/>
        </w:rPr>
        <w:pPrChange w:id="6" w:author="Manos" w:date="2018-01-01T19:52:00Z">
          <w:pPr>
            <w:pStyle w:val="ListParagraph"/>
            <w:numPr>
              <w:numId w:val="3"/>
            </w:numPr>
            <w:tabs>
              <w:tab w:val="left" w:pos="720"/>
            </w:tabs>
            <w:ind w:left="900" w:hanging="360"/>
            <w:jc w:val="both"/>
          </w:pPr>
        </w:pPrChange>
      </w:pPr>
      <w:r>
        <w:rPr>
          <w:rFonts w:ascii="Arial" w:hAnsi="Arial" w:cs="Arial"/>
          <w:sz w:val="28"/>
          <w:szCs w:val="28"/>
          <w:u w:val="single"/>
        </w:rPr>
        <w:t>6.</w:t>
      </w:r>
      <w:r>
        <w:rPr>
          <w:rFonts w:ascii="Arial" w:hAnsi="Arial" w:cs="Arial"/>
          <w:sz w:val="28"/>
          <w:szCs w:val="28"/>
          <w:u w:val="single"/>
          <w:lang w:val="en-US"/>
        </w:rPr>
        <w:t>2</w:t>
      </w:r>
      <w:r>
        <w:rPr>
          <w:rFonts w:ascii="Arial" w:hAnsi="Arial" w:cs="Arial"/>
          <w:sz w:val="28"/>
          <w:szCs w:val="28"/>
          <w:u w:val="single"/>
        </w:rPr>
        <w:t>.1: Όνομα Χρήστη (</w:t>
      </w:r>
      <w:r>
        <w:rPr>
          <w:rFonts w:ascii="Arial" w:hAnsi="Arial" w:cs="Arial"/>
          <w:sz w:val="28"/>
          <w:szCs w:val="28"/>
          <w:u w:val="single"/>
          <w:lang w:val="en-US"/>
        </w:rPr>
        <w:t xml:space="preserve">username) </w:t>
      </w:r>
    </w:p>
    <w:p w14:paraId="7E506C13" w14:textId="11D531C8" w:rsidR="0031551A" w:rsidRDefault="0031551A" w:rsidP="008D5C55">
      <w:pPr>
        <w:pStyle w:val="ListParagraph"/>
        <w:tabs>
          <w:tab w:val="left" w:pos="720"/>
        </w:tabs>
        <w:ind w:left="1440"/>
        <w:jc w:val="both"/>
        <w:rPr>
          <w:rFonts w:ascii="Arial" w:hAnsi="Arial" w:cs="Arial"/>
          <w:sz w:val="24"/>
          <w:szCs w:val="24"/>
        </w:rPr>
        <w:pPrChange w:id="7" w:author="Manos" w:date="2018-01-01T19:52:00Z">
          <w:pPr>
            <w:pStyle w:val="ListParagraph"/>
            <w:tabs>
              <w:tab w:val="left" w:pos="720"/>
            </w:tabs>
            <w:jc w:val="both"/>
          </w:pPr>
        </w:pPrChange>
      </w:pPr>
      <w:r>
        <w:rPr>
          <w:rFonts w:ascii="Arial" w:hAnsi="Arial" w:cs="Arial"/>
          <w:sz w:val="24"/>
          <w:szCs w:val="24"/>
        </w:rPr>
        <w:t xml:space="preserve">Το όνομα χρήστη </w:t>
      </w:r>
      <w:r w:rsidR="00943A37">
        <w:rPr>
          <w:rFonts w:ascii="Arial" w:hAnsi="Arial" w:cs="Arial"/>
          <w:sz w:val="24"/>
          <w:szCs w:val="24"/>
        </w:rPr>
        <w:t xml:space="preserve">αποτελεί ένα από τα δύο πεδία που χρειάζονται για την σύνδεση </w:t>
      </w:r>
      <w:r w:rsidR="00943A37" w:rsidRPr="00943A37">
        <w:rPr>
          <w:rFonts w:ascii="Arial" w:hAnsi="Arial" w:cs="Arial"/>
          <w:sz w:val="24"/>
          <w:szCs w:val="24"/>
        </w:rPr>
        <w:t>(</w:t>
      </w:r>
      <w:r w:rsidR="00943A37">
        <w:rPr>
          <w:rFonts w:ascii="Arial" w:hAnsi="Arial" w:cs="Arial"/>
          <w:sz w:val="24"/>
          <w:szCs w:val="24"/>
          <w:lang w:val="en-US"/>
        </w:rPr>
        <w:t>login</w:t>
      </w:r>
      <w:r w:rsidR="00943A37" w:rsidRPr="00943A37">
        <w:rPr>
          <w:rFonts w:ascii="Arial" w:hAnsi="Arial" w:cs="Arial"/>
          <w:sz w:val="24"/>
          <w:szCs w:val="24"/>
        </w:rPr>
        <w:t xml:space="preserve">) </w:t>
      </w:r>
      <w:r w:rsidR="00943A37">
        <w:rPr>
          <w:rFonts w:ascii="Arial" w:hAnsi="Arial" w:cs="Arial"/>
          <w:sz w:val="24"/>
          <w:szCs w:val="24"/>
        </w:rPr>
        <w:t>στο ηλεκτρονικό κατάστημα. Ο χρήστης πρέπει να το θυμάται για να μπορέσει να συνδεθεί μετά την εγγραφή του. Το όνομα χρήστη πρέπει να είναι μοναδικό, δηλαδή δεν πρέπει να ταυτίζεται με το όνομα χρήστη κάποιου άλλου πελάτη. Επίσης πρέπει να αποτελείται από 8 έως 30 χαρακτήρες με επιτρεπτούς χαρακτήρες μόνο αυτούς της λατινικής αλφαβήτου (</w:t>
      </w:r>
      <w:r w:rsidR="00943A37">
        <w:rPr>
          <w:rFonts w:ascii="Arial" w:hAnsi="Arial" w:cs="Arial"/>
          <w:sz w:val="24"/>
          <w:szCs w:val="24"/>
          <w:lang w:val="en-US"/>
        </w:rPr>
        <w:t>a</w:t>
      </w:r>
      <w:r w:rsidR="00943A37" w:rsidRPr="00943A37">
        <w:rPr>
          <w:rFonts w:ascii="Arial" w:hAnsi="Arial" w:cs="Arial"/>
          <w:sz w:val="24"/>
          <w:szCs w:val="24"/>
        </w:rPr>
        <w:t>-</w:t>
      </w:r>
      <w:r w:rsidR="00943A37">
        <w:rPr>
          <w:rFonts w:ascii="Arial" w:hAnsi="Arial" w:cs="Arial"/>
          <w:sz w:val="24"/>
          <w:szCs w:val="24"/>
          <w:lang w:val="en-US"/>
        </w:rPr>
        <w:t>z</w:t>
      </w:r>
      <w:r w:rsidR="00943A37" w:rsidRPr="00943A37">
        <w:rPr>
          <w:rFonts w:ascii="Arial" w:hAnsi="Arial" w:cs="Arial"/>
          <w:sz w:val="24"/>
          <w:szCs w:val="24"/>
        </w:rPr>
        <w:t xml:space="preserve">, </w:t>
      </w:r>
      <w:r w:rsidR="00943A37">
        <w:rPr>
          <w:rFonts w:ascii="Arial" w:hAnsi="Arial" w:cs="Arial"/>
          <w:sz w:val="24"/>
          <w:szCs w:val="24"/>
          <w:lang w:val="en-US"/>
        </w:rPr>
        <w:t>A</w:t>
      </w:r>
      <w:r w:rsidR="00943A37" w:rsidRPr="00943A37">
        <w:rPr>
          <w:rFonts w:ascii="Arial" w:hAnsi="Arial" w:cs="Arial"/>
          <w:sz w:val="24"/>
          <w:szCs w:val="24"/>
        </w:rPr>
        <w:t>-</w:t>
      </w:r>
      <w:r w:rsidR="00943A37">
        <w:rPr>
          <w:rFonts w:ascii="Arial" w:hAnsi="Arial" w:cs="Arial"/>
          <w:sz w:val="24"/>
          <w:szCs w:val="24"/>
          <w:lang w:val="en-US"/>
        </w:rPr>
        <w:t>Z</w:t>
      </w:r>
      <w:r w:rsidR="00943A37" w:rsidRPr="00943A37">
        <w:rPr>
          <w:rFonts w:ascii="Arial" w:hAnsi="Arial" w:cs="Arial"/>
          <w:sz w:val="24"/>
          <w:szCs w:val="24"/>
        </w:rPr>
        <w:t xml:space="preserve">). </w:t>
      </w:r>
    </w:p>
    <w:p w14:paraId="2A845D1E" w14:textId="77777777" w:rsidR="00943A37" w:rsidRPr="00943A37" w:rsidRDefault="00943A37" w:rsidP="008D5C55">
      <w:pPr>
        <w:pStyle w:val="ListParagraph"/>
        <w:numPr>
          <w:ilvl w:val="0"/>
          <w:numId w:val="4"/>
        </w:numPr>
        <w:tabs>
          <w:tab w:val="left" w:pos="720"/>
        </w:tabs>
        <w:jc w:val="both"/>
        <w:rPr>
          <w:rFonts w:ascii="Arial" w:hAnsi="Arial" w:cs="Arial"/>
          <w:sz w:val="28"/>
          <w:szCs w:val="28"/>
          <w:u w:val="single"/>
        </w:rPr>
        <w:pPrChange w:id="8" w:author="Manos" w:date="2018-01-01T19:52:00Z">
          <w:pPr>
            <w:pStyle w:val="ListParagraph"/>
            <w:numPr>
              <w:numId w:val="3"/>
            </w:numPr>
            <w:tabs>
              <w:tab w:val="left" w:pos="720"/>
            </w:tabs>
            <w:ind w:left="900" w:hanging="360"/>
            <w:jc w:val="both"/>
          </w:pPr>
        </w:pPrChange>
      </w:pPr>
      <w:r>
        <w:rPr>
          <w:rFonts w:ascii="Arial" w:hAnsi="Arial" w:cs="Arial"/>
          <w:sz w:val="28"/>
          <w:szCs w:val="28"/>
          <w:u w:val="single"/>
        </w:rPr>
        <w:t>6.</w:t>
      </w:r>
      <w:r>
        <w:rPr>
          <w:rFonts w:ascii="Arial" w:hAnsi="Arial" w:cs="Arial"/>
          <w:sz w:val="28"/>
          <w:szCs w:val="28"/>
          <w:u w:val="single"/>
          <w:lang w:val="en-US"/>
        </w:rPr>
        <w:t>2</w:t>
      </w:r>
      <w:r>
        <w:rPr>
          <w:rFonts w:ascii="Arial" w:hAnsi="Arial" w:cs="Arial"/>
          <w:sz w:val="28"/>
          <w:szCs w:val="28"/>
          <w:u w:val="single"/>
        </w:rPr>
        <w:t>.</w:t>
      </w:r>
      <w:r>
        <w:rPr>
          <w:rFonts w:ascii="Arial" w:hAnsi="Arial" w:cs="Arial"/>
          <w:sz w:val="28"/>
          <w:szCs w:val="28"/>
          <w:u w:val="single"/>
          <w:lang w:val="en-US"/>
        </w:rPr>
        <w:t>2</w:t>
      </w:r>
      <w:r>
        <w:rPr>
          <w:rFonts w:ascii="Arial" w:hAnsi="Arial" w:cs="Arial"/>
          <w:sz w:val="28"/>
          <w:szCs w:val="28"/>
          <w:u w:val="single"/>
        </w:rPr>
        <w:t>: Κωδικός πρόσβασης (</w:t>
      </w:r>
      <w:r>
        <w:rPr>
          <w:rFonts w:ascii="Arial" w:hAnsi="Arial" w:cs="Arial"/>
          <w:sz w:val="28"/>
          <w:szCs w:val="28"/>
          <w:u w:val="single"/>
          <w:lang w:val="en-US"/>
        </w:rPr>
        <w:t>password)</w:t>
      </w:r>
    </w:p>
    <w:p w14:paraId="41872C9D" w14:textId="4B399FE2" w:rsidR="00943A37" w:rsidRDefault="00943A37" w:rsidP="008D5C55">
      <w:pPr>
        <w:pStyle w:val="ListParagraph"/>
        <w:tabs>
          <w:tab w:val="left" w:pos="720"/>
        </w:tabs>
        <w:ind w:left="1440"/>
        <w:jc w:val="both"/>
        <w:rPr>
          <w:rFonts w:ascii="Arial" w:hAnsi="Arial" w:cs="Arial"/>
          <w:sz w:val="24"/>
          <w:szCs w:val="24"/>
        </w:rPr>
        <w:pPrChange w:id="9" w:author="Manos" w:date="2018-01-01T19:52:00Z">
          <w:pPr>
            <w:pStyle w:val="ListParagraph"/>
            <w:tabs>
              <w:tab w:val="left" w:pos="720"/>
            </w:tabs>
            <w:jc w:val="both"/>
          </w:pPr>
        </w:pPrChange>
      </w:pPr>
      <w:r>
        <w:rPr>
          <w:rFonts w:ascii="Arial" w:hAnsi="Arial" w:cs="Arial"/>
          <w:sz w:val="24"/>
          <w:szCs w:val="24"/>
        </w:rPr>
        <w:t xml:space="preserve">Ο κωδικός πρόσβασης αποτελεί το δεύτερο πεδίο που χρειάζεται για την σύνδεση στο ηλεκτρονικό κατάστημα. Όπως και με το </w:t>
      </w:r>
      <w:r>
        <w:rPr>
          <w:rFonts w:ascii="Arial" w:hAnsi="Arial" w:cs="Arial"/>
          <w:sz w:val="24"/>
          <w:szCs w:val="24"/>
          <w:lang w:val="en-US"/>
        </w:rPr>
        <w:t>username</w:t>
      </w:r>
      <w:r w:rsidRPr="00943A37">
        <w:rPr>
          <w:rFonts w:ascii="Arial" w:hAnsi="Arial" w:cs="Arial"/>
          <w:sz w:val="24"/>
          <w:szCs w:val="24"/>
        </w:rPr>
        <w:t xml:space="preserve">, </w:t>
      </w:r>
      <w:r>
        <w:rPr>
          <w:rFonts w:ascii="Arial" w:hAnsi="Arial" w:cs="Arial"/>
          <w:sz w:val="24"/>
          <w:szCs w:val="24"/>
        </w:rPr>
        <w:t xml:space="preserve">ο χρήστης πρέπει να θυμάται τον κωδικό του ώστε να μπορεί να συνδέεται στον λογαριασμό του στο ηλεκτρονικό κατάστημα. Ο κωδικός πρόσβασης πρέπει να αποτελείται από </w:t>
      </w:r>
      <w:r w:rsidRPr="00943A37">
        <w:rPr>
          <w:rFonts w:ascii="Arial" w:hAnsi="Arial" w:cs="Arial"/>
          <w:sz w:val="24"/>
          <w:szCs w:val="24"/>
        </w:rPr>
        <w:t xml:space="preserve">8 </w:t>
      </w:r>
      <w:r>
        <w:rPr>
          <w:rFonts w:ascii="Arial" w:hAnsi="Arial" w:cs="Arial"/>
          <w:sz w:val="24"/>
          <w:szCs w:val="24"/>
        </w:rPr>
        <w:t xml:space="preserve">έως 30 χαρακτήρες, με υποχρεωτική παρουσία </w:t>
      </w:r>
      <w:r w:rsidR="00DC5F63">
        <w:rPr>
          <w:rFonts w:ascii="Arial" w:hAnsi="Arial" w:cs="Arial"/>
          <w:sz w:val="24"/>
          <w:szCs w:val="24"/>
        </w:rPr>
        <w:t xml:space="preserve">τουλάχιστον </w:t>
      </w:r>
      <w:r>
        <w:rPr>
          <w:rFonts w:ascii="Arial" w:hAnsi="Arial" w:cs="Arial"/>
          <w:sz w:val="24"/>
          <w:szCs w:val="24"/>
        </w:rPr>
        <w:t>ενός χαρακτήρα του λατινικού αλφαβήτου,</w:t>
      </w:r>
      <w:r w:rsidR="00DC5F63" w:rsidRPr="00DC5F63">
        <w:rPr>
          <w:rFonts w:ascii="Arial" w:hAnsi="Arial" w:cs="Arial"/>
          <w:sz w:val="24"/>
          <w:szCs w:val="24"/>
        </w:rPr>
        <w:t xml:space="preserve"> </w:t>
      </w:r>
      <w:r w:rsidR="00DC5F63">
        <w:rPr>
          <w:rFonts w:ascii="Arial" w:hAnsi="Arial" w:cs="Arial"/>
          <w:sz w:val="24"/>
          <w:szCs w:val="24"/>
        </w:rPr>
        <w:t>τουλάχιστον</w:t>
      </w:r>
      <w:r>
        <w:rPr>
          <w:rFonts w:ascii="Arial" w:hAnsi="Arial" w:cs="Arial"/>
          <w:sz w:val="24"/>
          <w:szCs w:val="24"/>
        </w:rPr>
        <w:t xml:space="preserve"> ενός αριθμού (0-9) και </w:t>
      </w:r>
      <w:r w:rsidR="00DC5F63">
        <w:rPr>
          <w:rFonts w:ascii="Arial" w:hAnsi="Arial" w:cs="Arial"/>
          <w:sz w:val="24"/>
          <w:szCs w:val="24"/>
        </w:rPr>
        <w:t xml:space="preserve">τουλάχιστον </w:t>
      </w:r>
      <w:r>
        <w:rPr>
          <w:rFonts w:ascii="Arial" w:hAnsi="Arial" w:cs="Arial"/>
          <w:sz w:val="24"/>
          <w:szCs w:val="24"/>
        </w:rPr>
        <w:t>ενός ειδικού χαρακτήρα (!@#$ κ.λ.π.).</w:t>
      </w:r>
      <w:r w:rsidR="0066541A" w:rsidRPr="0066541A">
        <w:rPr>
          <w:rFonts w:ascii="Arial" w:hAnsi="Arial" w:cs="Arial"/>
          <w:noProof/>
          <w:sz w:val="24"/>
          <w:szCs w:val="24"/>
        </w:rPr>
        <w:t xml:space="preserve"> </w:t>
      </w:r>
    </w:p>
    <w:p w14:paraId="01967CE4" w14:textId="0541F6AC" w:rsidR="00943A37" w:rsidRDefault="00943A37" w:rsidP="00943A37">
      <w:pPr>
        <w:pStyle w:val="ListParagraph"/>
        <w:tabs>
          <w:tab w:val="left" w:pos="720"/>
        </w:tabs>
        <w:jc w:val="both"/>
        <w:rPr>
          <w:rFonts w:ascii="Arial" w:hAnsi="Arial" w:cs="Arial"/>
          <w:sz w:val="28"/>
          <w:szCs w:val="28"/>
          <w:u w:val="single"/>
        </w:rPr>
      </w:pPr>
    </w:p>
    <w:p w14:paraId="57B67EC2" w14:textId="590A204D" w:rsidR="00943A37" w:rsidRDefault="00943A37" w:rsidP="008D5C55">
      <w:pPr>
        <w:pStyle w:val="ListParagraph"/>
        <w:numPr>
          <w:ilvl w:val="0"/>
          <w:numId w:val="4"/>
        </w:numPr>
        <w:tabs>
          <w:tab w:val="left" w:pos="720"/>
        </w:tabs>
        <w:jc w:val="both"/>
        <w:rPr>
          <w:rFonts w:ascii="Arial" w:hAnsi="Arial" w:cs="Arial"/>
          <w:sz w:val="28"/>
          <w:szCs w:val="28"/>
          <w:u w:val="single"/>
        </w:rPr>
        <w:pPrChange w:id="10" w:author="Manos" w:date="2018-01-01T19:52:00Z">
          <w:pPr>
            <w:pStyle w:val="ListParagraph"/>
            <w:numPr>
              <w:numId w:val="3"/>
            </w:numPr>
            <w:tabs>
              <w:tab w:val="left" w:pos="720"/>
            </w:tabs>
            <w:ind w:left="900" w:hanging="360"/>
            <w:jc w:val="both"/>
          </w:pPr>
        </w:pPrChange>
      </w:pPr>
      <w:r>
        <w:rPr>
          <w:rFonts w:ascii="Arial" w:hAnsi="Arial" w:cs="Arial"/>
          <w:sz w:val="28"/>
          <w:szCs w:val="28"/>
          <w:u w:val="single"/>
        </w:rPr>
        <w:t>6.</w:t>
      </w:r>
      <w:r>
        <w:rPr>
          <w:rFonts w:ascii="Arial" w:hAnsi="Arial" w:cs="Arial"/>
          <w:sz w:val="28"/>
          <w:szCs w:val="28"/>
          <w:u w:val="single"/>
          <w:lang w:val="en-US"/>
        </w:rPr>
        <w:t>2</w:t>
      </w:r>
      <w:r>
        <w:rPr>
          <w:rFonts w:ascii="Arial" w:hAnsi="Arial" w:cs="Arial"/>
          <w:sz w:val="28"/>
          <w:szCs w:val="28"/>
          <w:u w:val="single"/>
        </w:rPr>
        <w:t>.3: Ονοματεπώνυμο</w:t>
      </w:r>
      <w:r w:rsidR="00B47593">
        <w:rPr>
          <w:rFonts w:ascii="Arial" w:hAnsi="Arial" w:cs="Arial"/>
          <w:sz w:val="28"/>
          <w:szCs w:val="28"/>
          <w:u w:val="single"/>
          <w:lang w:val="en-US"/>
        </w:rPr>
        <w:t xml:space="preserve"> (First &amp; Last name)</w:t>
      </w:r>
    </w:p>
    <w:p w14:paraId="6E9FE114" w14:textId="04FF361E" w:rsidR="00943A37" w:rsidRPr="00B47593" w:rsidRDefault="00B47593" w:rsidP="008D5C55">
      <w:pPr>
        <w:pStyle w:val="ListParagraph"/>
        <w:tabs>
          <w:tab w:val="left" w:pos="720"/>
        </w:tabs>
        <w:ind w:left="1440"/>
        <w:jc w:val="both"/>
        <w:rPr>
          <w:rFonts w:ascii="Arial" w:hAnsi="Arial" w:cs="Arial"/>
          <w:sz w:val="24"/>
          <w:szCs w:val="24"/>
        </w:rPr>
        <w:pPrChange w:id="11" w:author="Manos" w:date="2018-01-01T19:52:00Z">
          <w:pPr>
            <w:pStyle w:val="ListParagraph"/>
            <w:tabs>
              <w:tab w:val="left" w:pos="720"/>
            </w:tabs>
            <w:jc w:val="both"/>
          </w:pPr>
        </w:pPrChange>
      </w:pPr>
      <w:r>
        <w:rPr>
          <w:rFonts w:ascii="Arial" w:hAnsi="Arial" w:cs="Arial"/>
          <w:sz w:val="24"/>
          <w:szCs w:val="24"/>
        </w:rPr>
        <w:t>Το ονοματεπώνυμο του χρήστη. 4 έως 30 χαρακτήρες.</w:t>
      </w:r>
    </w:p>
    <w:p w14:paraId="382FEC39" w14:textId="7F3C2415" w:rsidR="00B47593" w:rsidRDefault="00B47593" w:rsidP="008D5C55">
      <w:pPr>
        <w:pStyle w:val="ListParagraph"/>
        <w:numPr>
          <w:ilvl w:val="0"/>
          <w:numId w:val="4"/>
        </w:numPr>
        <w:tabs>
          <w:tab w:val="left" w:pos="720"/>
        </w:tabs>
        <w:jc w:val="both"/>
        <w:rPr>
          <w:rFonts w:ascii="Arial" w:hAnsi="Arial" w:cs="Arial"/>
          <w:sz w:val="28"/>
          <w:szCs w:val="28"/>
          <w:u w:val="single"/>
        </w:rPr>
        <w:pPrChange w:id="12" w:author="Manos" w:date="2018-01-01T19:52:00Z">
          <w:pPr>
            <w:pStyle w:val="ListParagraph"/>
            <w:numPr>
              <w:numId w:val="3"/>
            </w:numPr>
            <w:tabs>
              <w:tab w:val="left" w:pos="720"/>
            </w:tabs>
            <w:ind w:left="900" w:hanging="360"/>
            <w:jc w:val="both"/>
          </w:pPr>
        </w:pPrChange>
      </w:pPr>
      <w:r>
        <w:rPr>
          <w:rFonts w:ascii="Arial" w:hAnsi="Arial" w:cs="Arial"/>
          <w:sz w:val="28"/>
          <w:szCs w:val="28"/>
          <w:u w:val="single"/>
        </w:rPr>
        <w:t>6.</w:t>
      </w:r>
      <w:r>
        <w:rPr>
          <w:rFonts w:ascii="Arial" w:hAnsi="Arial" w:cs="Arial"/>
          <w:sz w:val="28"/>
          <w:szCs w:val="28"/>
          <w:u w:val="single"/>
          <w:lang w:val="en-US"/>
        </w:rPr>
        <w:t>2</w:t>
      </w:r>
      <w:r>
        <w:rPr>
          <w:rFonts w:ascii="Arial" w:hAnsi="Arial" w:cs="Arial"/>
          <w:sz w:val="28"/>
          <w:szCs w:val="28"/>
          <w:u w:val="single"/>
        </w:rPr>
        <w:t>.</w:t>
      </w:r>
      <w:r>
        <w:rPr>
          <w:rFonts w:ascii="Arial" w:hAnsi="Arial" w:cs="Arial"/>
          <w:sz w:val="28"/>
          <w:szCs w:val="28"/>
          <w:u w:val="single"/>
          <w:lang w:val="en-US"/>
        </w:rPr>
        <w:t>4</w:t>
      </w:r>
      <w:r>
        <w:rPr>
          <w:rFonts w:ascii="Arial" w:hAnsi="Arial" w:cs="Arial"/>
          <w:sz w:val="28"/>
          <w:szCs w:val="28"/>
          <w:u w:val="single"/>
        </w:rPr>
        <w:t>: Τηλέφωνο (</w:t>
      </w:r>
      <w:r>
        <w:rPr>
          <w:rFonts w:ascii="Arial" w:hAnsi="Arial" w:cs="Arial"/>
          <w:sz w:val="28"/>
          <w:szCs w:val="28"/>
          <w:u w:val="single"/>
          <w:lang w:val="en-US"/>
        </w:rPr>
        <w:t>Telephone)</w:t>
      </w:r>
    </w:p>
    <w:p w14:paraId="2186148F" w14:textId="2E9C97BD" w:rsidR="00B47593" w:rsidRDefault="00B47593" w:rsidP="008D5C55">
      <w:pPr>
        <w:pStyle w:val="ListParagraph"/>
        <w:tabs>
          <w:tab w:val="left" w:pos="720"/>
        </w:tabs>
        <w:ind w:left="1440"/>
        <w:jc w:val="both"/>
        <w:rPr>
          <w:ins w:id="13" w:author="Manos" w:date="2018-01-01T19:52:00Z"/>
          <w:rFonts w:ascii="Arial" w:hAnsi="Arial" w:cs="Arial"/>
          <w:sz w:val="24"/>
          <w:szCs w:val="24"/>
        </w:rPr>
      </w:pPr>
      <w:r>
        <w:rPr>
          <w:rFonts w:ascii="Arial" w:hAnsi="Arial" w:cs="Arial"/>
          <w:sz w:val="24"/>
          <w:szCs w:val="24"/>
        </w:rPr>
        <w:t>Το τηλέφωνο του χρήστη. Πρέπει να είναι ακριβώς 10 χαρακτήρες από το 0 έως το 9, όπως ορίζεται για ένα έγκυρο τηλεφωνικό αριθμό στην Ελλάδα.</w:t>
      </w:r>
    </w:p>
    <w:p w14:paraId="4875E8A1" w14:textId="6E6A4074" w:rsidR="008D5C55" w:rsidRDefault="008D5C55" w:rsidP="008D5C55">
      <w:pPr>
        <w:pStyle w:val="ListParagraph"/>
        <w:tabs>
          <w:tab w:val="left" w:pos="720"/>
        </w:tabs>
        <w:ind w:left="1440"/>
        <w:jc w:val="both"/>
        <w:rPr>
          <w:ins w:id="14" w:author="Manos" w:date="2018-01-01T19:52:00Z"/>
          <w:rFonts w:ascii="Arial" w:hAnsi="Arial" w:cs="Arial"/>
          <w:sz w:val="24"/>
          <w:szCs w:val="24"/>
        </w:rPr>
      </w:pPr>
    </w:p>
    <w:p w14:paraId="7D37856B" w14:textId="77777777" w:rsidR="008D5C55" w:rsidRPr="00B47593" w:rsidRDefault="008D5C55" w:rsidP="008D5C55">
      <w:pPr>
        <w:pStyle w:val="ListParagraph"/>
        <w:tabs>
          <w:tab w:val="left" w:pos="720"/>
        </w:tabs>
        <w:ind w:left="1440"/>
        <w:jc w:val="both"/>
        <w:rPr>
          <w:rFonts w:ascii="Arial" w:hAnsi="Arial" w:cs="Arial"/>
          <w:sz w:val="24"/>
          <w:szCs w:val="24"/>
        </w:rPr>
        <w:pPrChange w:id="15" w:author="Manos" w:date="2018-01-01T19:52:00Z">
          <w:pPr>
            <w:pStyle w:val="ListParagraph"/>
            <w:tabs>
              <w:tab w:val="left" w:pos="720"/>
            </w:tabs>
            <w:jc w:val="both"/>
          </w:pPr>
        </w:pPrChange>
      </w:pPr>
    </w:p>
    <w:p w14:paraId="775C29A7" w14:textId="566F6C26" w:rsidR="00B47593" w:rsidRDefault="00B47593" w:rsidP="008D5C55">
      <w:pPr>
        <w:pStyle w:val="ListParagraph"/>
        <w:numPr>
          <w:ilvl w:val="0"/>
          <w:numId w:val="4"/>
        </w:numPr>
        <w:tabs>
          <w:tab w:val="left" w:pos="720"/>
        </w:tabs>
        <w:jc w:val="both"/>
        <w:rPr>
          <w:rFonts w:ascii="Arial" w:hAnsi="Arial" w:cs="Arial"/>
          <w:sz w:val="28"/>
          <w:szCs w:val="28"/>
          <w:u w:val="single"/>
        </w:rPr>
        <w:pPrChange w:id="16" w:author="Manos" w:date="2018-01-01T19:52:00Z">
          <w:pPr>
            <w:pStyle w:val="ListParagraph"/>
            <w:numPr>
              <w:numId w:val="3"/>
            </w:numPr>
            <w:tabs>
              <w:tab w:val="left" w:pos="720"/>
            </w:tabs>
            <w:ind w:left="900" w:hanging="360"/>
            <w:jc w:val="both"/>
          </w:pPr>
        </w:pPrChange>
      </w:pPr>
      <w:r>
        <w:rPr>
          <w:rFonts w:ascii="Arial" w:hAnsi="Arial" w:cs="Arial"/>
          <w:sz w:val="28"/>
          <w:szCs w:val="28"/>
          <w:u w:val="single"/>
        </w:rPr>
        <w:t>6.</w:t>
      </w:r>
      <w:r w:rsidRPr="00B47593">
        <w:rPr>
          <w:rFonts w:ascii="Arial" w:hAnsi="Arial" w:cs="Arial"/>
          <w:sz w:val="28"/>
          <w:szCs w:val="28"/>
          <w:u w:val="single"/>
        </w:rPr>
        <w:t>2</w:t>
      </w:r>
      <w:r>
        <w:rPr>
          <w:rFonts w:ascii="Arial" w:hAnsi="Arial" w:cs="Arial"/>
          <w:sz w:val="28"/>
          <w:szCs w:val="28"/>
          <w:u w:val="single"/>
        </w:rPr>
        <w:t>.5: Αριθμός Πιστωτικής Κάρτας (</w:t>
      </w:r>
      <w:r>
        <w:rPr>
          <w:rFonts w:ascii="Arial" w:hAnsi="Arial" w:cs="Arial"/>
          <w:sz w:val="28"/>
          <w:szCs w:val="28"/>
          <w:u w:val="single"/>
          <w:lang w:val="en-US"/>
        </w:rPr>
        <w:t>card</w:t>
      </w:r>
      <w:r w:rsidRPr="00B47593">
        <w:rPr>
          <w:rFonts w:ascii="Arial" w:hAnsi="Arial" w:cs="Arial"/>
          <w:sz w:val="28"/>
          <w:szCs w:val="28"/>
          <w:u w:val="single"/>
        </w:rPr>
        <w:t xml:space="preserve"> </w:t>
      </w:r>
      <w:r>
        <w:rPr>
          <w:rFonts w:ascii="Arial" w:hAnsi="Arial" w:cs="Arial"/>
          <w:sz w:val="28"/>
          <w:szCs w:val="28"/>
          <w:u w:val="single"/>
          <w:lang w:val="en-US"/>
        </w:rPr>
        <w:t>number</w:t>
      </w:r>
      <w:r w:rsidRPr="00B47593">
        <w:rPr>
          <w:rFonts w:ascii="Arial" w:hAnsi="Arial" w:cs="Arial"/>
          <w:sz w:val="28"/>
          <w:szCs w:val="28"/>
          <w:u w:val="single"/>
        </w:rPr>
        <w:t>)</w:t>
      </w:r>
    </w:p>
    <w:p w14:paraId="4EA0CEAB" w14:textId="48580FD7" w:rsidR="00943A37" w:rsidRDefault="00B47593" w:rsidP="008D5C55">
      <w:pPr>
        <w:pStyle w:val="ListParagraph"/>
        <w:tabs>
          <w:tab w:val="left" w:pos="720"/>
        </w:tabs>
        <w:ind w:left="1440"/>
        <w:jc w:val="both"/>
        <w:rPr>
          <w:rFonts w:ascii="Arial" w:hAnsi="Arial" w:cs="Arial"/>
          <w:sz w:val="24"/>
          <w:szCs w:val="24"/>
        </w:rPr>
        <w:pPrChange w:id="17" w:author="Manos" w:date="2018-01-01T19:52:00Z">
          <w:pPr>
            <w:pStyle w:val="ListParagraph"/>
            <w:tabs>
              <w:tab w:val="left" w:pos="720"/>
            </w:tabs>
            <w:jc w:val="both"/>
          </w:pPr>
        </w:pPrChange>
      </w:pPr>
      <w:r>
        <w:rPr>
          <w:rFonts w:ascii="Arial" w:hAnsi="Arial" w:cs="Arial"/>
          <w:sz w:val="24"/>
          <w:szCs w:val="24"/>
        </w:rPr>
        <w:lastRenderedPageBreak/>
        <w:t xml:space="preserve">Ο αριθμός της πιστωτικής κάρτας του χρήστη. Πρέπει να είναι της μορφής </w:t>
      </w:r>
      <w:proofErr w:type="spellStart"/>
      <w:r>
        <w:rPr>
          <w:rFonts w:ascii="Arial" w:hAnsi="Arial" w:cs="Arial"/>
          <w:sz w:val="24"/>
          <w:szCs w:val="24"/>
          <w:lang w:val="en-US"/>
        </w:rPr>
        <w:t>xxxx</w:t>
      </w:r>
      <w:proofErr w:type="spellEnd"/>
      <w:r w:rsidRPr="00B47593">
        <w:rPr>
          <w:rFonts w:ascii="Arial" w:hAnsi="Arial" w:cs="Arial"/>
          <w:sz w:val="24"/>
          <w:szCs w:val="24"/>
        </w:rPr>
        <w:t>-</w:t>
      </w:r>
      <w:proofErr w:type="spellStart"/>
      <w:r>
        <w:rPr>
          <w:rFonts w:ascii="Arial" w:hAnsi="Arial" w:cs="Arial"/>
          <w:sz w:val="24"/>
          <w:szCs w:val="24"/>
          <w:lang w:val="en-US"/>
        </w:rPr>
        <w:t>xxxx</w:t>
      </w:r>
      <w:proofErr w:type="spellEnd"/>
      <w:r w:rsidRPr="00B47593">
        <w:rPr>
          <w:rFonts w:ascii="Arial" w:hAnsi="Arial" w:cs="Arial"/>
          <w:sz w:val="24"/>
          <w:szCs w:val="24"/>
        </w:rPr>
        <w:t>-</w:t>
      </w:r>
      <w:proofErr w:type="spellStart"/>
      <w:r>
        <w:rPr>
          <w:rFonts w:ascii="Arial" w:hAnsi="Arial" w:cs="Arial"/>
          <w:sz w:val="24"/>
          <w:szCs w:val="24"/>
          <w:lang w:val="en-US"/>
        </w:rPr>
        <w:t>xxxx</w:t>
      </w:r>
      <w:proofErr w:type="spellEnd"/>
      <w:r w:rsidRPr="00B47593">
        <w:rPr>
          <w:rFonts w:ascii="Arial" w:hAnsi="Arial" w:cs="Arial"/>
          <w:sz w:val="24"/>
          <w:szCs w:val="24"/>
        </w:rPr>
        <w:t>-</w:t>
      </w:r>
      <w:proofErr w:type="spellStart"/>
      <w:r>
        <w:rPr>
          <w:rFonts w:ascii="Arial" w:hAnsi="Arial" w:cs="Arial"/>
          <w:sz w:val="24"/>
          <w:szCs w:val="24"/>
          <w:lang w:val="en-US"/>
        </w:rPr>
        <w:t>xxxx</w:t>
      </w:r>
      <w:proofErr w:type="spellEnd"/>
      <w:r w:rsidRPr="00B47593">
        <w:rPr>
          <w:rFonts w:ascii="Arial" w:hAnsi="Arial" w:cs="Arial"/>
          <w:sz w:val="24"/>
          <w:szCs w:val="24"/>
        </w:rPr>
        <w:t xml:space="preserve"> </w:t>
      </w:r>
      <w:r>
        <w:rPr>
          <w:rFonts w:ascii="Arial" w:hAnsi="Arial" w:cs="Arial"/>
          <w:sz w:val="24"/>
          <w:szCs w:val="24"/>
        </w:rPr>
        <w:t>δηλαδή</w:t>
      </w:r>
      <w:r w:rsidR="005A6FAC">
        <w:rPr>
          <w:rFonts w:ascii="Arial" w:hAnsi="Arial" w:cs="Arial"/>
          <w:sz w:val="24"/>
          <w:szCs w:val="24"/>
        </w:rPr>
        <w:t xml:space="preserve"> ακριβώς</w:t>
      </w:r>
      <w:r>
        <w:rPr>
          <w:rFonts w:ascii="Arial" w:hAnsi="Arial" w:cs="Arial"/>
          <w:sz w:val="24"/>
          <w:szCs w:val="24"/>
        </w:rPr>
        <w:t xml:space="preserve"> 16 χαρακτήρες από το 0 έως το 9, χωρισμένοι ανά 4 με παύλα</w:t>
      </w:r>
      <w:r w:rsidR="00E169A3" w:rsidRPr="00E169A3">
        <w:rPr>
          <w:rFonts w:ascii="Arial" w:hAnsi="Arial" w:cs="Arial"/>
          <w:sz w:val="24"/>
          <w:szCs w:val="24"/>
        </w:rPr>
        <w:t xml:space="preserve"> (“-“)</w:t>
      </w:r>
      <w:r>
        <w:rPr>
          <w:rFonts w:ascii="Arial" w:hAnsi="Arial" w:cs="Arial"/>
          <w:sz w:val="24"/>
          <w:szCs w:val="24"/>
        </w:rPr>
        <w:t>, όπως ορίζεται για ένα έγκυρο αριθμό πιστωτικής κάρτας διεθνώς.</w:t>
      </w:r>
    </w:p>
    <w:p w14:paraId="756479C7" w14:textId="77777777" w:rsidR="0066541A" w:rsidRDefault="0066541A" w:rsidP="00943A37">
      <w:pPr>
        <w:pStyle w:val="ListParagraph"/>
        <w:tabs>
          <w:tab w:val="left" w:pos="720"/>
        </w:tabs>
        <w:jc w:val="both"/>
        <w:rPr>
          <w:rFonts w:ascii="Arial" w:hAnsi="Arial" w:cs="Arial"/>
          <w:sz w:val="24"/>
          <w:szCs w:val="24"/>
        </w:rPr>
      </w:pPr>
    </w:p>
    <w:p w14:paraId="17946944" w14:textId="65F3534D" w:rsidR="00DB1766" w:rsidRPr="00DB1766" w:rsidRDefault="00DB1766" w:rsidP="008D5C55">
      <w:pPr>
        <w:pStyle w:val="ListParagraph"/>
        <w:numPr>
          <w:ilvl w:val="0"/>
          <w:numId w:val="4"/>
        </w:numPr>
        <w:tabs>
          <w:tab w:val="left" w:pos="720"/>
        </w:tabs>
        <w:jc w:val="both"/>
        <w:rPr>
          <w:rFonts w:ascii="Arial" w:hAnsi="Arial" w:cs="Arial"/>
          <w:sz w:val="28"/>
          <w:szCs w:val="28"/>
          <w:u w:val="single"/>
        </w:rPr>
        <w:pPrChange w:id="18" w:author="Manos" w:date="2018-01-01T19:52:00Z">
          <w:pPr>
            <w:pStyle w:val="ListParagraph"/>
            <w:numPr>
              <w:numId w:val="3"/>
            </w:numPr>
            <w:tabs>
              <w:tab w:val="left" w:pos="720"/>
            </w:tabs>
            <w:ind w:left="900" w:hanging="360"/>
            <w:jc w:val="both"/>
          </w:pPr>
        </w:pPrChange>
      </w:pPr>
      <w:r>
        <w:rPr>
          <w:rFonts w:ascii="Arial" w:hAnsi="Arial" w:cs="Arial"/>
          <w:sz w:val="28"/>
          <w:szCs w:val="28"/>
          <w:u w:val="single"/>
        </w:rPr>
        <w:t>6.</w:t>
      </w:r>
      <w:r w:rsidRPr="00B47593">
        <w:rPr>
          <w:rFonts w:ascii="Arial" w:hAnsi="Arial" w:cs="Arial"/>
          <w:sz w:val="28"/>
          <w:szCs w:val="28"/>
          <w:u w:val="single"/>
        </w:rPr>
        <w:t>2</w:t>
      </w:r>
      <w:r>
        <w:rPr>
          <w:rFonts w:ascii="Arial" w:hAnsi="Arial" w:cs="Arial"/>
          <w:sz w:val="28"/>
          <w:szCs w:val="28"/>
          <w:u w:val="single"/>
        </w:rPr>
        <w:t>.6: Διεύθυνση (</w:t>
      </w:r>
      <w:r>
        <w:rPr>
          <w:rFonts w:ascii="Arial" w:hAnsi="Arial" w:cs="Arial"/>
          <w:sz w:val="28"/>
          <w:szCs w:val="28"/>
          <w:u w:val="single"/>
          <w:lang w:val="en-US"/>
        </w:rPr>
        <w:t>country/city/address)</w:t>
      </w:r>
    </w:p>
    <w:p w14:paraId="42CF97A0" w14:textId="2F11630C" w:rsidR="00DB1766" w:rsidRPr="00DB1766" w:rsidRDefault="008230E5" w:rsidP="008D5C55">
      <w:pPr>
        <w:pStyle w:val="ListParagraph"/>
        <w:tabs>
          <w:tab w:val="left" w:pos="720"/>
        </w:tabs>
        <w:ind w:left="1440"/>
        <w:jc w:val="both"/>
        <w:rPr>
          <w:rFonts w:ascii="Arial" w:hAnsi="Arial" w:cs="Arial"/>
          <w:sz w:val="24"/>
          <w:szCs w:val="24"/>
        </w:rPr>
        <w:pPrChange w:id="19" w:author="Manos" w:date="2018-01-01T19:52:00Z">
          <w:pPr>
            <w:pStyle w:val="ListParagraph"/>
            <w:tabs>
              <w:tab w:val="left" w:pos="720"/>
            </w:tabs>
            <w:jc w:val="both"/>
          </w:pPr>
        </w:pPrChange>
      </w:pPr>
      <w:r>
        <w:rPr>
          <w:rFonts w:ascii="Arial" w:hAnsi="Arial" w:cs="Arial"/>
          <w:sz w:val="24"/>
          <w:szCs w:val="24"/>
        </w:rPr>
        <w:t>Η χώρα, πόλη και διεύθυνση του χρήστη αντίστοιχα.</w:t>
      </w:r>
    </w:p>
    <w:p w14:paraId="56D04DFD" w14:textId="6DBD7C12" w:rsidR="008230E5" w:rsidRPr="008230E5" w:rsidRDefault="008230E5" w:rsidP="008D5C55">
      <w:pPr>
        <w:pStyle w:val="ListParagraph"/>
        <w:numPr>
          <w:ilvl w:val="0"/>
          <w:numId w:val="4"/>
        </w:numPr>
        <w:tabs>
          <w:tab w:val="left" w:pos="720"/>
        </w:tabs>
        <w:jc w:val="both"/>
        <w:rPr>
          <w:rFonts w:ascii="Arial" w:hAnsi="Arial" w:cs="Arial"/>
          <w:sz w:val="28"/>
          <w:szCs w:val="28"/>
          <w:u w:val="single"/>
          <w:lang w:val="en-US"/>
        </w:rPr>
        <w:pPrChange w:id="20" w:author="Manos" w:date="2018-01-01T19:52:00Z">
          <w:pPr>
            <w:pStyle w:val="ListParagraph"/>
            <w:numPr>
              <w:numId w:val="3"/>
            </w:numPr>
            <w:tabs>
              <w:tab w:val="left" w:pos="720"/>
            </w:tabs>
            <w:ind w:left="900" w:hanging="360"/>
            <w:jc w:val="both"/>
          </w:pPr>
        </w:pPrChange>
      </w:pPr>
      <w:r w:rsidRPr="008230E5">
        <w:rPr>
          <w:rFonts w:ascii="Arial" w:hAnsi="Arial" w:cs="Arial"/>
          <w:sz w:val="28"/>
          <w:szCs w:val="28"/>
          <w:u w:val="single"/>
          <w:lang w:val="en-US"/>
        </w:rPr>
        <w:t xml:space="preserve">6.2.7: </w:t>
      </w:r>
      <w:r>
        <w:rPr>
          <w:rFonts w:ascii="Arial" w:hAnsi="Arial" w:cs="Arial"/>
          <w:sz w:val="28"/>
          <w:szCs w:val="28"/>
          <w:u w:val="single"/>
        </w:rPr>
        <w:t>Έλεγχος</w:t>
      </w:r>
      <w:r w:rsidRPr="008230E5">
        <w:rPr>
          <w:rFonts w:ascii="Arial" w:hAnsi="Arial" w:cs="Arial"/>
          <w:sz w:val="28"/>
          <w:szCs w:val="28"/>
          <w:u w:val="single"/>
          <w:lang w:val="en-US"/>
        </w:rPr>
        <w:t xml:space="preserve"> </w:t>
      </w:r>
      <w:r>
        <w:rPr>
          <w:rFonts w:ascii="Arial" w:hAnsi="Arial" w:cs="Arial"/>
          <w:sz w:val="28"/>
          <w:szCs w:val="28"/>
          <w:u w:val="single"/>
        </w:rPr>
        <w:t>Εμπόρων</w:t>
      </w:r>
      <w:r w:rsidRPr="008230E5">
        <w:rPr>
          <w:rFonts w:ascii="Arial" w:hAnsi="Arial" w:cs="Arial"/>
          <w:sz w:val="28"/>
          <w:szCs w:val="28"/>
          <w:u w:val="single"/>
          <w:lang w:val="en-US"/>
        </w:rPr>
        <w:t xml:space="preserve"> (</w:t>
      </w:r>
      <w:r>
        <w:rPr>
          <w:rFonts w:ascii="Arial" w:hAnsi="Arial" w:cs="Arial"/>
          <w:sz w:val="28"/>
          <w:szCs w:val="28"/>
          <w:u w:val="single"/>
          <w:lang w:val="en-US"/>
        </w:rPr>
        <w:t xml:space="preserve">Are you a </w:t>
      </w:r>
      <w:proofErr w:type="gramStart"/>
      <w:r>
        <w:rPr>
          <w:rFonts w:ascii="Arial" w:hAnsi="Arial" w:cs="Arial"/>
          <w:sz w:val="28"/>
          <w:szCs w:val="28"/>
          <w:u w:val="single"/>
          <w:lang w:val="en-US"/>
        </w:rPr>
        <w:t>merchant ?</w:t>
      </w:r>
      <w:proofErr w:type="gramEnd"/>
      <w:r>
        <w:rPr>
          <w:rFonts w:ascii="Arial" w:hAnsi="Arial" w:cs="Arial"/>
          <w:sz w:val="28"/>
          <w:szCs w:val="28"/>
          <w:u w:val="single"/>
          <w:lang w:val="en-US"/>
        </w:rPr>
        <w:t>)</w:t>
      </w:r>
    </w:p>
    <w:p w14:paraId="3D8299A3" w14:textId="77777777" w:rsidR="0066541A" w:rsidRDefault="006360A5" w:rsidP="008D5C55">
      <w:pPr>
        <w:pStyle w:val="ListParagraph"/>
        <w:tabs>
          <w:tab w:val="left" w:pos="720"/>
        </w:tabs>
        <w:ind w:left="1440"/>
        <w:jc w:val="both"/>
        <w:rPr>
          <w:rFonts w:ascii="Arial" w:hAnsi="Arial" w:cs="Arial"/>
          <w:sz w:val="24"/>
          <w:szCs w:val="24"/>
        </w:rPr>
        <w:pPrChange w:id="21" w:author="Manos" w:date="2018-01-01T19:52:00Z">
          <w:pPr>
            <w:pStyle w:val="ListParagraph"/>
            <w:tabs>
              <w:tab w:val="left" w:pos="720"/>
            </w:tabs>
            <w:jc w:val="both"/>
          </w:pPr>
        </w:pPrChange>
      </w:pPr>
      <w:r>
        <w:rPr>
          <w:rFonts w:ascii="Arial" w:hAnsi="Arial" w:cs="Arial"/>
          <w:sz w:val="24"/>
          <w:szCs w:val="24"/>
        </w:rPr>
        <w:t>Ο χρήστης επιλέγει</w:t>
      </w:r>
      <w:r w:rsidR="008230E5">
        <w:rPr>
          <w:rFonts w:ascii="Arial" w:hAnsi="Arial" w:cs="Arial"/>
          <w:sz w:val="24"/>
          <w:szCs w:val="24"/>
        </w:rPr>
        <w:t xml:space="preserve"> </w:t>
      </w:r>
      <w:r w:rsidR="008230E5" w:rsidRPr="008230E5">
        <w:rPr>
          <w:rFonts w:ascii="Arial" w:hAnsi="Arial" w:cs="Arial"/>
          <w:sz w:val="24"/>
          <w:szCs w:val="24"/>
        </w:rPr>
        <w:t>“</w:t>
      </w:r>
      <w:r w:rsidR="008230E5">
        <w:rPr>
          <w:rFonts w:ascii="Arial" w:hAnsi="Arial" w:cs="Arial"/>
          <w:sz w:val="24"/>
          <w:szCs w:val="24"/>
          <w:lang w:val="en-US"/>
        </w:rPr>
        <w:t>Yes</w:t>
      </w:r>
      <w:r w:rsidR="008230E5" w:rsidRPr="008230E5">
        <w:rPr>
          <w:rFonts w:ascii="Arial" w:hAnsi="Arial" w:cs="Arial"/>
          <w:sz w:val="24"/>
          <w:szCs w:val="24"/>
        </w:rPr>
        <w:t xml:space="preserve">” </w:t>
      </w:r>
      <w:r w:rsidR="008230E5">
        <w:rPr>
          <w:rFonts w:ascii="Arial" w:hAnsi="Arial" w:cs="Arial"/>
          <w:sz w:val="24"/>
          <w:szCs w:val="24"/>
        </w:rPr>
        <w:t xml:space="preserve">αν </w:t>
      </w:r>
      <w:r>
        <w:rPr>
          <w:rFonts w:ascii="Arial" w:hAnsi="Arial" w:cs="Arial"/>
          <w:sz w:val="24"/>
          <w:szCs w:val="24"/>
        </w:rPr>
        <w:t>είναι</w:t>
      </w:r>
      <w:r w:rsidR="008230E5">
        <w:rPr>
          <w:rFonts w:ascii="Arial" w:hAnsi="Arial" w:cs="Arial"/>
          <w:sz w:val="24"/>
          <w:szCs w:val="24"/>
        </w:rPr>
        <w:t xml:space="preserve"> έμπορος, διαφορετικά </w:t>
      </w:r>
      <w:r w:rsidR="008230E5" w:rsidRPr="008230E5">
        <w:rPr>
          <w:rFonts w:ascii="Arial" w:hAnsi="Arial" w:cs="Arial"/>
          <w:sz w:val="24"/>
          <w:szCs w:val="24"/>
        </w:rPr>
        <w:t>“</w:t>
      </w:r>
      <w:r w:rsidR="008230E5">
        <w:rPr>
          <w:rFonts w:ascii="Arial" w:hAnsi="Arial" w:cs="Arial"/>
          <w:sz w:val="24"/>
          <w:szCs w:val="24"/>
          <w:lang w:val="en-US"/>
        </w:rPr>
        <w:t>No</w:t>
      </w:r>
      <w:r w:rsidR="008230E5" w:rsidRPr="008230E5">
        <w:rPr>
          <w:rFonts w:ascii="Arial" w:hAnsi="Arial" w:cs="Arial"/>
          <w:sz w:val="24"/>
          <w:szCs w:val="24"/>
        </w:rPr>
        <w:t>”.</w:t>
      </w:r>
    </w:p>
    <w:p w14:paraId="104CC931" w14:textId="24CF2BEF" w:rsidR="008230E5" w:rsidRPr="008230E5" w:rsidRDefault="0066541A" w:rsidP="008230E5">
      <w:pPr>
        <w:pStyle w:val="ListParagraph"/>
        <w:tabs>
          <w:tab w:val="left" w:pos="720"/>
        </w:tabs>
        <w:jc w:val="both"/>
        <w:rPr>
          <w:rFonts w:ascii="Arial" w:hAnsi="Arial" w:cs="Arial"/>
          <w:sz w:val="24"/>
          <w:szCs w:val="24"/>
        </w:rPr>
      </w:pPr>
      <w:r>
        <w:rPr>
          <w:rFonts w:ascii="Arial" w:hAnsi="Arial" w:cs="Arial"/>
          <w:noProof/>
          <w:sz w:val="24"/>
          <w:szCs w:val="24"/>
        </w:rPr>
        <w:drawing>
          <wp:inline distT="0" distB="0" distL="0" distR="0" wp14:anchorId="1FE3D9D0" wp14:editId="44DB1C08">
            <wp:extent cx="5934075" cy="48958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4895850"/>
                    </a:xfrm>
                    <a:prstGeom prst="rect">
                      <a:avLst/>
                    </a:prstGeom>
                    <a:noFill/>
                    <a:ln>
                      <a:noFill/>
                    </a:ln>
                  </pic:spPr>
                </pic:pic>
              </a:graphicData>
            </a:graphic>
          </wp:inline>
        </w:drawing>
      </w:r>
      <w:r w:rsidR="008230E5" w:rsidRPr="008230E5">
        <w:rPr>
          <w:rFonts w:ascii="Arial" w:hAnsi="Arial" w:cs="Arial"/>
          <w:sz w:val="24"/>
          <w:szCs w:val="24"/>
        </w:rPr>
        <w:t xml:space="preserve"> </w:t>
      </w:r>
    </w:p>
    <w:p w14:paraId="6095FD78" w14:textId="77777777" w:rsidR="00B47593" w:rsidRPr="00B47593" w:rsidRDefault="00B47593" w:rsidP="00943A37">
      <w:pPr>
        <w:pStyle w:val="ListParagraph"/>
        <w:tabs>
          <w:tab w:val="left" w:pos="720"/>
        </w:tabs>
        <w:jc w:val="both"/>
        <w:rPr>
          <w:rFonts w:ascii="Arial" w:hAnsi="Arial" w:cs="Arial"/>
          <w:sz w:val="24"/>
          <w:szCs w:val="24"/>
        </w:rPr>
      </w:pPr>
    </w:p>
    <w:p w14:paraId="44D2DB67" w14:textId="2D780F7F" w:rsidR="00943A37" w:rsidRPr="00A22E01" w:rsidRDefault="00A22E01" w:rsidP="0031551A">
      <w:pPr>
        <w:pStyle w:val="ListParagraph"/>
        <w:numPr>
          <w:ilvl w:val="0"/>
          <w:numId w:val="3"/>
        </w:numPr>
        <w:ind w:left="0"/>
        <w:jc w:val="both"/>
        <w:rPr>
          <w:rFonts w:ascii="Arial" w:hAnsi="Arial" w:cs="Arial"/>
          <w:sz w:val="24"/>
          <w:szCs w:val="24"/>
        </w:rPr>
      </w:pPr>
      <w:r w:rsidRPr="00A22E01">
        <w:rPr>
          <w:rFonts w:ascii="Arial" w:hAnsi="Arial" w:cs="Arial"/>
          <w:sz w:val="32"/>
          <w:szCs w:val="32"/>
          <w:u w:val="single"/>
        </w:rPr>
        <w:t>Κεφάλαιο 6.3: Λειτουργίες σε σύνδεση (</w:t>
      </w:r>
      <w:r w:rsidRPr="00A22E01">
        <w:rPr>
          <w:rFonts w:ascii="Arial" w:hAnsi="Arial" w:cs="Arial"/>
          <w:sz w:val="32"/>
          <w:szCs w:val="32"/>
          <w:u w:val="single"/>
          <w:lang w:val="en-US"/>
        </w:rPr>
        <w:t>logged</w:t>
      </w:r>
      <w:r w:rsidRPr="00A22E01">
        <w:rPr>
          <w:rFonts w:ascii="Arial" w:hAnsi="Arial" w:cs="Arial"/>
          <w:sz w:val="32"/>
          <w:szCs w:val="32"/>
          <w:u w:val="single"/>
        </w:rPr>
        <w:t xml:space="preserve"> </w:t>
      </w:r>
      <w:r w:rsidRPr="00A22E01">
        <w:rPr>
          <w:rFonts w:ascii="Arial" w:hAnsi="Arial" w:cs="Arial"/>
          <w:sz w:val="32"/>
          <w:szCs w:val="32"/>
          <w:u w:val="single"/>
          <w:lang w:val="en-US"/>
        </w:rPr>
        <w:t>in</w:t>
      </w:r>
      <w:r w:rsidRPr="00A22E01">
        <w:rPr>
          <w:rFonts w:ascii="Arial" w:hAnsi="Arial" w:cs="Arial"/>
          <w:sz w:val="32"/>
          <w:szCs w:val="32"/>
          <w:u w:val="single"/>
        </w:rPr>
        <w:t>)</w:t>
      </w:r>
    </w:p>
    <w:p w14:paraId="73D358D3" w14:textId="10D8E469" w:rsidR="00A22E01" w:rsidRPr="00A22E01" w:rsidRDefault="00A22E01" w:rsidP="008D5C55">
      <w:pPr>
        <w:pStyle w:val="ListParagraph"/>
        <w:numPr>
          <w:ilvl w:val="0"/>
          <w:numId w:val="5"/>
        </w:numPr>
        <w:tabs>
          <w:tab w:val="left" w:pos="720"/>
        </w:tabs>
        <w:jc w:val="both"/>
        <w:rPr>
          <w:rFonts w:ascii="Arial" w:hAnsi="Arial" w:cs="Arial"/>
          <w:sz w:val="28"/>
          <w:szCs w:val="28"/>
          <w:u w:val="single"/>
        </w:rPr>
        <w:pPrChange w:id="22" w:author="Manos" w:date="2018-01-01T19:53:00Z">
          <w:pPr>
            <w:pStyle w:val="ListParagraph"/>
            <w:numPr>
              <w:numId w:val="3"/>
            </w:numPr>
            <w:tabs>
              <w:tab w:val="left" w:pos="720"/>
            </w:tabs>
            <w:ind w:left="900" w:hanging="360"/>
            <w:jc w:val="both"/>
          </w:pPr>
        </w:pPrChange>
      </w:pPr>
      <w:r>
        <w:rPr>
          <w:rFonts w:ascii="Arial" w:hAnsi="Arial" w:cs="Arial"/>
          <w:sz w:val="28"/>
          <w:szCs w:val="28"/>
          <w:u w:val="single"/>
        </w:rPr>
        <w:t xml:space="preserve">6.3.1: Περί </w:t>
      </w:r>
      <w:r>
        <w:rPr>
          <w:rFonts w:ascii="Arial" w:hAnsi="Arial" w:cs="Arial"/>
          <w:sz w:val="28"/>
          <w:szCs w:val="28"/>
          <w:u w:val="single"/>
          <w:lang w:val="en-US"/>
        </w:rPr>
        <w:t xml:space="preserve">session </w:t>
      </w:r>
      <w:r>
        <w:rPr>
          <w:rFonts w:ascii="Arial" w:hAnsi="Arial" w:cs="Arial"/>
          <w:sz w:val="28"/>
          <w:szCs w:val="28"/>
          <w:u w:val="single"/>
        </w:rPr>
        <w:t xml:space="preserve">και </w:t>
      </w:r>
      <w:r>
        <w:rPr>
          <w:rFonts w:ascii="Arial" w:hAnsi="Arial" w:cs="Arial"/>
          <w:sz w:val="28"/>
          <w:szCs w:val="28"/>
          <w:u w:val="single"/>
          <w:lang w:val="en-US"/>
        </w:rPr>
        <w:t>cookie</w:t>
      </w:r>
    </w:p>
    <w:p w14:paraId="3E0B08A9" w14:textId="0D32A476" w:rsidR="0066541A" w:rsidRDefault="00A22E01" w:rsidP="008D5C55">
      <w:pPr>
        <w:pStyle w:val="ListParagraph"/>
        <w:ind w:left="1440"/>
        <w:rPr>
          <w:rFonts w:ascii="Arial" w:hAnsi="Arial" w:cs="Arial"/>
          <w:sz w:val="24"/>
          <w:szCs w:val="24"/>
        </w:rPr>
        <w:pPrChange w:id="23" w:author="Manos" w:date="2018-01-01T19:53:00Z">
          <w:pPr>
            <w:pStyle w:val="ListParagraph"/>
          </w:pPr>
        </w:pPrChange>
      </w:pPr>
      <w:r>
        <w:rPr>
          <w:rFonts w:ascii="Arial" w:hAnsi="Arial" w:cs="Arial"/>
          <w:sz w:val="24"/>
          <w:szCs w:val="24"/>
        </w:rPr>
        <w:t xml:space="preserve">Στο </w:t>
      </w:r>
      <w:r>
        <w:rPr>
          <w:rFonts w:ascii="Arial" w:hAnsi="Arial" w:cs="Arial"/>
          <w:sz w:val="24"/>
          <w:szCs w:val="24"/>
          <w:lang w:val="en-US"/>
        </w:rPr>
        <w:t>session</w:t>
      </w:r>
      <w:r w:rsidRPr="00A22E01">
        <w:rPr>
          <w:rFonts w:ascii="Arial" w:hAnsi="Arial" w:cs="Arial"/>
          <w:sz w:val="24"/>
          <w:szCs w:val="24"/>
        </w:rPr>
        <w:t xml:space="preserve"> </w:t>
      </w:r>
      <w:r>
        <w:rPr>
          <w:rFonts w:ascii="Arial" w:hAnsi="Arial" w:cs="Arial"/>
          <w:sz w:val="24"/>
          <w:szCs w:val="24"/>
        </w:rPr>
        <w:t xml:space="preserve">κρατείται πληροφορία όπως η κατάσταση σύνδεσης του χρήστη (δηλαδή αν έχει κάνει </w:t>
      </w:r>
      <w:r>
        <w:rPr>
          <w:rFonts w:ascii="Arial" w:hAnsi="Arial" w:cs="Arial"/>
          <w:sz w:val="24"/>
          <w:szCs w:val="24"/>
          <w:lang w:val="en-US"/>
        </w:rPr>
        <w:t>login</w:t>
      </w:r>
      <w:r w:rsidRPr="00A22E01">
        <w:rPr>
          <w:rFonts w:ascii="Arial" w:hAnsi="Arial" w:cs="Arial"/>
          <w:sz w:val="24"/>
          <w:szCs w:val="24"/>
        </w:rPr>
        <w:t xml:space="preserve"> </w:t>
      </w:r>
      <w:r>
        <w:rPr>
          <w:rFonts w:ascii="Arial" w:hAnsi="Arial" w:cs="Arial"/>
          <w:sz w:val="24"/>
          <w:szCs w:val="24"/>
        </w:rPr>
        <w:t xml:space="preserve">στην ιστοσελίδα) καθώς και το καλάθι του, με σκοπό να μην χρειάζεται επανασύνδεση ή γέμισμα του καλαθιού από την αρχή σε περίπτωση που ο χρήστης αλλάξει σελίδα, κλείσει την καρτέλα ή ακόμα και τον </w:t>
      </w:r>
      <w:r>
        <w:rPr>
          <w:rFonts w:ascii="Arial" w:hAnsi="Arial" w:cs="Arial"/>
          <w:sz w:val="24"/>
          <w:szCs w:val="24"/>
          <w:lang w:val="en-US"/>
        </w:rPr>
        <w:t>browser</w:t>
      </w:r>
      <w:r w:rsidRPr="00A22E01">
        <w:rPr>
          <w:rFonts w:ascii="Arial" w:hAnsi="Arial" w:cs="Arial"/>
          <w:sz w:val="24"/>
          <w:szCs w:val="24"/>
        </w:rPr>
        <w:t xml:space="preserve">. </w:t>
      </w:r>
      <w:r w:rsidR="005A6FAC">
        <w:rPr>
          <w:rFonts w:ascii="Arial" w:hAnsi="Arial" w:cs="Arial"/>
          <w:sz w:val="24"/>
          <w:szCs w:val="24"/>
        </w:rPr>
        <w:t xml:space="preserve">Οι πληροφορίες αυτές διατηρούνται για </w:t>
      </w:r>
      <w:r w:rsidR="005A6FAC">
        <w:rPr>
          <w:rFonts w:ascii="Arial" w:hAnsi="Arial" w:cs="Arial"/>
          <w:sz w:val="24"/>
          <w:szCs w:val="24"/>
        </w:rPr>
        <w:lastRenderedPageBreak/>
        <w:t xml:space="preserve">30 μέρες στον </w:t>
      </w:r>
      <w:r w:rsidR="005A6FAC">
        <w:rPr>
          <w:rFonts w:ascii="Arial" w:hAnsi="Arial" w:cs="Arial"/>
          <w:sz w:val="24"/>
          <w:szCs w:val="24"/>
          <w:lang w:val="en-US"/>
        </w:rPr>
        <w:t>browser</w:t>
      </w:r>
      <w:r w:rsidR="005A6FAC" w:rsidRPr="005A6FAC">
        <w:rPr>
          <w:rFonts w:ascii="Arial" w:hAnsi="Arial" w:cs="Arial"/>
          <w:sz w:val="24"/>
          <w:szCs w:val="24"/>
        </w:rPr>
        <w:t xml:space="preserve">. </w:t>
      </w:r>
      <w:r w:rsidR="005A6FAC">
        <w:rPr>
          <w:rFonts w:ascii="Arial" w:hAnsi="Arial" w:cs="Arial"/>
          <w:sz w:val="24"/>
          <w:szCs w:val="24"/>
        </w:rPr>
        <w:t xml:space="preserve">Ο χρήστης πρέπει να έχει ενεργοποιήσει τα </w:t>
      </w:r>
      <w:r w:rsidR="005A6FAC">
        <w:rPr>
          <w:rFonts w:ascii="Arial" w:hAnsi="Arial" w:cs="Arial"/>
          <w:sz w:val="24"/>
          <w:szCs w:val="24"/>
          <w:lang w:val="en-US"/>
        </w:rPr>
        <w:t>cookies</w:t>
      </w:r>
      <w:r w:rsidR="005A6FAC" w:rsidRPr="005A6FAC">
        <w:rPr>
          <w:rFonts w:ascii="Arial" w:hAnsi="Arial" w:cs="Arial"/>
          <w:sz w:val="24"/>
          <w:szCs w:val="24"/>
        </w:rPr>
        <w:t xml:space="preserve"> </w:t>
      </w:r>
      <w:r w:rsidR="005A6FAC">
        <w:rPr>
          <w:rFonts w:ascii="Arial" w:hAnsi="Arial" w:cs="Arial"/>
          <w:sz w:val="24"/>
          <w:szCs w:val="24"/>
        </w:rPr>
        <w:t xml:space="preserve">στον </w:t>
      </w:r>
      <w:r w:rsidR="005A6FAC">
        <w:rPr>
          <w:rFonts w:ascii="Arial" w:hAnsi="Arial" w:cs="Arial"/>
          <w:sz w:val="24"/>
          <w:szCs w:val="24"/>
          <w:lang w:val="en-US"/>
        </w:rPr>
        <w:t>browser</w:t>
      </w:r>
      <w:r w:rsidR="005A6FAC" w:rsidRPr="005A6FAC">
        <w:rPr>
          <w:rFonts w:ascii="Arial" w:hAnsi="Arial" w:cs="Arial"/>
          <w:sz w:val="24"/>
          <w:szCs w:val="24"/>
        </w:rPr>
        <w:t xml:space="preserve"> </w:t>
      </w:r>
      <w:r w:rsidR="005A6FAC">
        <w:rPr>
          <w:rFonts w:ascii="Arial" w:hAnsi="Arial" w:cs="Arial"/>
          <w:sz w:val="24"/>
          <w:szCs w:val="24"/>
        </w:rPr>
        <w:t>του για να έχει αυτή λειτουργία.</w:t>
      </w:r>
    </w:p>
    <w:p w14:paraId="58B5F18C" w14:textId="39C68A6B" w:rsidR="005A6FAC" w:rsidRPr="005A6FAC" w:rsidRDefault="005A6FAC" w:rsidP="008D5C55">
      <w:pPr>
        <w:pStyle w:val="ListParagraph"/>
        <w:numPr>
          <w:ilvl w:val="0"/>
          <w:numId w:val="5"/>
        </w:numPr>
        <w:tabs>
          <w:tab w:val="left" w:pos="720"/>
        </w:tabs>
        <w:jc w:val="both"/>
        <w:rPr>
          <w:rFonts w:ascii="Arial" w:hAnsi="Arial" w:cs="Arial"/>
          <w:sz w:val="28"/>
          <w:szCs w:val="28"/>
          <w:u w:val="single"/>
        </w:rPr>
        <w:pPrChange w:id="24" w:author="Manos" w:date="2018-01-01T19:53:00Z">
          <w:pPr>
            <w:pStyle w:val="ListParagraph"/>
            <w:numPr>
              <w:numId w:val="3"/>
            </w:numPr>
            <w:tabs>
              <w:tab w:val="left" w:pos="720"/>
            </w:tabs>
            <w:ind w:left="900" w:hanging="360"/>
            <w:jc w:val="both"/>
          </w:pPr>
        </w:pPrChange>
      </w:pPr>
      <w:r>
        <w:rPr>
          <w:rFonts w:ascii="Arial" w:hAnsi="Arial" w:cs="Arial"/>
          <w:sz w:val="28"/>
          <w:szCs w:val="28"/>
          <w:u w:val="single"/>
        </w:rPr>
        <w:t>6.3.</w:t>
      </w:r>
      <w:r>
        <w:rPr>
          <w:rFonts w:ascii="Arial" w:hAnsi="Arial" w:cs="Arial"/>
          <w:sz w:val="28"/>
          <w:szCs w:val="28"/>
          <w:u w:val="single"/>
          <w:lang w:val="en-US"/>
        </w:rPr>
        <w:t>2</w:t>
      </w:r>
      <w:r>
        <w:rPr>
          <w:rFonts w:ascii="Arial" w:hAnsi="Arial" w:cs="Arial"/>
          <w:sz w:val="28"/>
          <w:szCs w:val="28"/>
          <w:u w:val="single"/>
        </w:rPr>
        <w:t xml:space="preserve">: </w:t>
      </w:r>
      <w:r>
        <w:rPr>
          <w:rFonts w:ascii="Arial" w:hAnsi="Arial" w:cs="Arial"/>
          <w:sz w:val="28"/>
          <w:szCs w:val="28"/>
          <w:u w:val="single"/>
          <w:lang w:val="en-US"/>
        </w:rPr>
        <w:t>E-SHOP</w:t>
      </w:r>
    </w:p>
    <w:p w14:paraId="10B90D2E" w14:textId="62DC4678" w:rsidR="005A6FAC" w:rsidRDefault="00C63EE8" w:rsidP="008D5C55">
      <w:pPr>
        <w:pStyle w:val="ListParagraph"/>
        <w:tabs>
          <w:tab w:val="left" w:pos="720"/>
        </w:tabs>
        <w:ind w:left="1440"/>
        <w:jc w:val="both"/>
        <w:rPr>
          <w:rFonts w:ascii="Arial" w:hAnsi="Arial" w:cs="Arial"/>
          <w:sz w:val="24"/>
          <w:szCs w:val="24"/>
        </w:rPr>
        <w:pPrChange w:id="25" w:author="Manos" w:date="2018-01-01T19:53:00Z">
          <w:pPr>
            <w:pStyle w:val="ListParagraph"/>
            <w:tabs>
              <w:tab w:val="left" w:pos="720"/>
            </w:tabs>
            <w:jc w:val="both"/>
          </w:pPr>
        </w:pPrChange>
      </w:pPr>
      <w:r>
        <w:rPr>
          <w:rFonts w:ascii="Arial" w:hAnsi="Arial" w:cs="Arial"/>
          <w:sz w:val="24"/>
          <w:szCs w:val="24"/>
        </w:rPr>
        <w:t xml:space="preserve">Πατώντας το κουμπί </w:t>
      </w:r>
      <w:r w:rsidRPr="00C63EE8">
        <w:rPr>
          <w:rFonts w:ascii="Arial" w:hAnsi="Arial" w:cs="Arial"/>
          <w:sz w:val="24"/>
          <w:szCs w:val="24"/>
        </w:rPr>
        <w:t>“</w:t>
      </w:r>
      <w:r w:rsidRPr="009D2E31">
        <w:rPr>
          <w:rFonts w:ascii="Arial" w:hAnsi="Arial" w:cs="Arial"/>
          <w:b/>
          <w:sz w:val="24"/>
          <w:szCs w:val="24"/>
          <w:lang w:val="en-US"/>
          <w:rPrChange w:id="26" w:author="Manos" w:date="2018-01-01T20:03:00Z">
            <w:rPr>
              <w:rFonts w:ascii="Arial" w:hAnsi="Arial" w:cs="Arial"/>
              <w:sz w:val="24"/>
              <w:szCs w:val="24"/>
              <w:lang w:val="en-US"/>
            </w:rPr>
          </w:rPrChange>
        </w:rPr>
        <w:t>E</w:t>
      </w:r>
      <w:r w:rsidRPr="009D2E31">
        <w:rPr>
          <w:rFonts w:ascii="Arial" w:hAnsi="Arial" w:cs="Arial"/>
          <w:b/>
          <w:sz w:val="24"/>
          <w:szCs w:val="24"/>
          <w:rPrChange w:id="27" w:author="Manos" w:date="2018-01-01T20:03:00Z">
            <w:rPr>
              <w:rFonts w:ascii="Arial" w:hAnsi="Arial" w:cs="Arial"/>
              <w:sz w:val="24"/>
              <w:szCs w:val="24"/>
            </w:rPr>
          </w:rPrChange>
        </w:rPr>
        <w:t>-</w:t>
      </w:r>
      <w:r w:rsidRPr="009D2E31">
        <w:rPr>
          <w:rFonts w:ascii="Arial" w:hAnsi="Arial" w:cs="Arial"/>
          <w:b/>
          <w:sz w:val="24"/>
          <w:szCs w:val="24"/>
          <w:lang w:val="en-US"/>
          <w:rPrChange w:id="28" w:author="Manos" w:date="2018-01-01T20:03:00Z">
            <w:rPr>
              <w:rFonts w:ascii="Arial" w:hAnsi="Arial" w:cs="Arial"/>
              <w:sz w:val="24"/>
              <w:szCs w:val="24"/>
              <w:lang w:val="en-US"/>
            </w:rPr>
          </w:rPrChange>
        </w:rPr>
        <w:t>SHOP</w:t>
      </w:r>
      <w:r w:rsidRPr="00C63EE8">
        <w:rPr>
          <w:rFonts w:ascii="Arial" w:hAnsi="Arial" w:cs="Arial"/>
          <w:sz w:val="24"/>
          <w:szCs w:val="24"/>
        </w:rPr>
        <w:t xml:space="preserve">” </w:t>
      </w:r>
      <w:r>
        <w:rPr>
          <w:rFonts w:ascii="Arial" w:hAnsi="Arial" w:cs="Arial"/>
          <w:sz w:val="24"/>
          <w:szCs w:val="24"/>
        </w:rPr>
        <w:t xml:space="preserve">στο κεντρικό μενού της ιστοσελίδας ο χρήστης επισκέπτεται το ηλεκτρονικό κατάστημα. Εκεί βρίσκονται όλα τα κρασιά που είναι διαθέσιμα προς πώληση. Βλέποντας κάποιο που επιθυμεί να αγοράσει, </w:t>
      </w:r>
      <w:r w:rsidR="006360A5">
        <w:rPr>
          <w:rFonts w:ascii="Arial" w:hAnsi="Arial" w:cs="Arial"/>
          <w:sz w:val="24"/>
          <w:szCs w:val="24"/>
        </w:rPr>
        <w:t>αρκεί να πληκτρολογήσει την ποσότητα που θέλει στο πεδίο «ποσότητα» και μετά να πατήσει «</w:t>
      </w:r>
      <w:r w:rsidR="006360A5" w:rsidRPr="009D2E31">
        <w:rPr>
          <w:rFonts w:ascii="Arial" w:hAnsi="Arial" w:cs="Arial"/>
          <w:b/>
          <w:sz w:val="24"/>
          <w:szCs w:val="24"/>
          <w:rPrChange w:id="29" w:author="Manos" w:date="2018-01-01T20:03:00Z">
            <w:rPr>
              <w:rFonts w:ascii="Arial" w:hAnsi="Arial" w:cs="Arial"/>
              <w:sz w:val="24"/>
              <w:szCs w:val="24"/>
            </w:rPr>
          </w:rPrChange>
        </w:rPr>
        <w:t>Προσθήκη στο καλάθι</w:t>
      </w:r>
      <w:r w:rsidR="006360A5">
        <w:rPr>
          <w:rFonts w:ascii="Arial" w:hAnsi="Arial" w:cs="Arial"/>
          <w:sz w:val="24"/>
          <w:szCs w:val="24"/>
        </w:rPr>
        <w:t xml:space="preserve">». </w:t>
      </w:r>
    </w:p>
    <w:p w14:paraId="3788491E" w14:textId="14B93B7D" w:rsidR="006360A5" w:rsidRDefault="006360A5" w:rsidP="008D5C55">
      <w:pPr>
        <w:pStyle w:val="ListParagraph"/>
        <w:tabs>
          <w:tab w:val="left" w:pos="720"/>
        </w:tabs>
        <w:ind w:left="1440"/>
        <w:jc w:val="both"/>
        <w:rPr>
          <w:rFonts w:ascii="Arial" w:hAnsi="Arial" w:cs="Arial"/>
          <w:sz w:val="24"/>
          <w:szCs w:val="24"/>
        </w:rPr>
        <w:pPrChange w:id="30" w:author="Manos" w:date="2018-01-01T19:53:00Z">
          <w:pPr>
            <w:pStyle w:val="ListParagraph"/>
            <w:tabs>
              <w:tab w:val="left" w:pos="720"/>
            </w:tabs>
            <w:jc w:val="both"/>
          </w:pPr>
        </w:pPrChange>
      </w:pPr>
      <w:r>
        <w:rPr>
          <w:rFonts w:ascii="Arial" w:hAnsi="Arial" w:cs="Arial"/>
          <w:sz w:val="24"/>
          <w:szCs w:val="24"/>
        </w:rPr>
        <w:t xml:space="preserve">Το </w:t>
      </w:r>
      <w:r>
        <w:rPr>
          <w:rFonts w:ascii="Arial" w:hAnsi="Arial" w:cs="Arial"/>
          <w:sz w:val="24"/>
          <w:szCs w:val="24"/>
          <w:lang w:val="en-US"/>
        </w:rPr>
        <w:t>e</w:t>
      </w:r>
      <w:r w:rsidRPr="006360A5">
        <w:rPr>
          <w:rFonts w:ascii="Arial" w:hAnsi="Arial" w:cs="Arial"/>
          <w:sz w:val="24"/>
          <w:szCs w:val="24"/>
        </w:rPr>
        <w:t>-</w:t>
      </w:r>
      <w:r>
        <w:rPr>
          <w:rFonts w:ascii="Arial" w:hAnsi="Arial" w:cs="Arial"/>
          <w:sz w:val="24"/>
          <w:szCs w:val="24"/>
          <w:lang w:val="en-US"/>
        </w:rPr>
        <w:t>shop</w:t>
      </w:r>
      <w:r w:rsidRPr="006360A5">
        <w:rPr>
          <w:rFonts w:ascii="Arial" w:hAnsi="Arial" w:cs="Arial"/>
          <w:sz w:val="24"/>
          <w:szCs w:val="24"/>
        </w:rPr>
        <w:t xml:space="preserve"> </w:t>
      </w:r>
      <w:r>
        <w:rPr>
          <w:rFonts w:ascii="Arial" w:hAnsi="Arial" w:cs="Arial"/>
          <w:sz w:val="24"/>
          <w:szCs w:val="24"/>
        </w:rPr>
        <w:t>παρέχει την δυνατότητα αναζήτης στα κρασιά με βάση ενός ή περισσότερων φίλτων αναζήτησης.</w:t>
      </w:r>
    </w:p>
    <w:p w14:paraId="212BD6FF" w14:textId="4FEB354D" w:rsidR="006360A5" w:rsidRDefault="006360A5" w:rsidP="008D5C55">
      <w:pPr>
        <w:pStyle w:val="ListParagraph"/>
        <w:tabs>
          <w:tab w:val="left" w:pos="720"/>
        </w:tabs>
        <w:ind w:left="1440"/>
        <w:jc w:val="both"/>
        <w:rPr>
          <w:rFonts w:ascii="Arial" w:hAnsi="Arial" w:cs="Arial"/>
          <w:sz w:val="24"/>
          <w:szCs w:val="24"/>
        </w:rPr>
        <w:pPrChange w:id="31" w:author="Manos" w:date="2018-01-01T19:53:00Z">
          <w:pPr>
            <w:pStyle w:val="ListParagraph"/>
            <w:tabs>
              <w:tab w:val="left" w:pos="720"/>
            </w:tabs>
            <w:jc w:val="both"/>
          </w:pPr>
        </w:pPrChange>
      </w:pPr>
      <w:r w:rsidRPr="006360A5">
        <w:rPr>
          <w:rFonts w:ascii="Arial" w:hAnsi="Arial" w:cs="Arial"/>
          <w:b/>
          <w:sz w:val="24"/>
          <w:szCs w:val="24"/>
        </w:rPr>
        <w:t xml:space="preserve">Όνομα : </w:t>
      </w:r>
      <w:r>
        <w:rPr>
          <w:rFonts w:ascii="Arial" w:hAnsi="Arial" w:cs="Arial"/>
          <w:sz w:val="24"/>
          <w:szCs w:val="24"/>
        </w:rPr>
        <w:t>Γίνεται αναζήτηση με βάση το όνομα του κρασιού που πληκτρολογεί ο χρήστης.</w:t>
      </w:r>
    </w:p>
    <w:p w14:paraId="0D68B287" w14:textId="40A8F094" w:rsidR="006360A5" w:rsidRDefault="006360A5" w:rsidP="008D5C55">
      <w:pPr>
        <w:pStyle w:val="ListParagraph"/>
        <w:tabs>
          <w:tab w:val="left" w:pos="720"/>
        </w:tabs>
        <w:ind w:left="1440"/>
        <w:jc w:val="both"/>
        <w:rPr>
          <w:rFonts w:ascii="Arial" w:hAnsi="Arial" w:cs="Arial"/>
          <w:sz w:val="24"/>
          <w:szCs w:val="24"/>
        </w:rPr>
        <w:pPrChange w:id="32" w:author="Manos" w:date="2018-01-01T19:53:00Z">
          <w:pPr>
            <w:pStyle w:val="ListParagraph"/>
            <w:tabs>
              <w:tab w:val="left" w:pos="720"/>
            </w:tabs>
            <w:jc w:val="both"/>
          </w:pPr>
        </w:pPrChange>
      </w:pPr>
      <w:r>
        <w:rPr>
          <w:rFonts w:ascii="Arial" w:hAnsi="Arial" w:cs="Arial"/>
          <w:b/>
          <w:sz w:val="24"/>
          <w:szCs w:val="24"/>
        </w:rPr>
        <w:t>Έτος παραγωγής :</w:t>
      </w:r>
      <w:r>
        <w:rPr>
          <w:rFonts w:ascii="Arial" w:hAnsi="Arial" w:cs="Arial"/>
          <w:sz w:val="24"/>
          <w:szCs w:val="24"/>
        </w:rPr>
        <w:t xml:space="preserve"> Γίνεται αναζήτηση με βάση το εύρος του έτους παραγωγής που επιλέγει ο χρήστης. </w:t>
      </w:r>
    </w:p>
    <w:p w14:paraId="2C2242B2" w14:textId="0394FDFF" w:rsidR="006360A5" w:rsidRDefault="006360A5" w:rsidP="008D5C55">
      <w:pPr>
        <w:pStyle w:val="ListParagraph"/>
        <w:tabs>
          <w:tab w:val="left" w:pos="720"/>
        </w:tabs>
        <w:ind w:left="1440"/>
        <w:jc w:val="both"/>
        <w:rPr>
          <w:rFonts w:ascii="Arial" w:hAnsi="Arial" w:cs="Arial"/>
          <w:sz w:val="24"/>
          <w:szCs w:val="24"/>
        </w:rPr>
        <w:pPrChange w:id="33" w:author="Manos" w:date="2018-01-01T19:53:00Z">
          <w:pPr>
            <w:pStyle w:val="ListParagraph"/>
            <w:tabs>
              <w:tab w:val="left" w:pos="720"/>
            </w:tabs>
            <w:jc w:val="both"/>
          </w:pPr>
        </w:pPrChange>
      </w:pPr>
      <w:r>
        <w:rPr>
          <w:rFonts w:ascii="Arial" w:hAnsi="Arial" w:cs="Arial"/>
          <w:b/>
          <w:sz w:val="24"/>
          <w:szCs w:val="24"/>
        </w:rPr>
        <w:t>Τιμη :</w:t>
      </w:r>
      <w:r>
        <w:rPr>
          <w:rFonts w:ascii="Arial" w:hAnsi="Arial" w:cs="Arial"/>
          <w:sz w:val="24"/>
          <w:szCs w:val="24"/>
        </w:rPr>
        <w:t xml:space="preserve"> Αντίστοιχα, με βάση το εύρος της τιμής που επιλέγει ο χρήστης.</w:t>
      </w:r>
    </w:p>
    <w:p w14:paraId="05E0C3FB" w14:textId="6E16DF4D" w:rsidR="006360A5" w:rsidRDefault="006360A5" w:rsidP="008D5C55">
      <w:pPr>
        <w:pStyle w:val="ListParagraph"/>
        <w:tabs>
          <w:tab w:val="left" w:pos="720"/>
        </w:tabs>
        <w:ind w:left="1440"/>
        <w:jc w:val="both"/>
        <w:rPr>
          <w:rFonts w:ascii="Arial" w:hAnsi="Arial" w:cs="Arial"/>
          <w:sz w:val="24"/>
          <w:szCs w:val="24"/>
        </w:rPr>
        <w:pPrChange w:id="34" w:author="Manos" w:date="2018-01-01T19:53:00Z">
          <w:pPr>
            <w:pStyle w:val="ListParagraph"/>
            <w:tabs>
              <w:tab w:val="left" w:pos="720"/>
            </w:tabs>
            <w:jc w:val="both"/>
          </w:pPr>
        </w:pPrChange>
      </w:pPr>
      <w:r>
        <w:rPr>
          <w:rFonts w:ascii="Arial" w:hAnsi="Arial" w:cs="Arial"/>
          <w:b/>
          <w:sz w:val="24"/>
          <w:szCs w:val="24"/>
        </w:rPr>
        <w:t>Χρώμα :</w:t>
      </w:r>
      <w:r>
        <w:rPr>
          <w:rFonts w:ascii="Arial" w:hAnsi="Arial" w:cs="Arial"/>
          <w:sz w:val="24"/>
          <w:szCs w:val="24"/>
        </w:rPr>
        <w:t xml:space="preserve"> Αντίστοιχα, με βάση το χρώμα του κρασιού που επιλέγει ο χρήστης.</w:t>
      </w:r>
    </w:p>
    <w:p w14:paraId="7E818CA6" w14:textId="7E85D175" w:rsidR="006360A5" w:rsidRDefault="006360A5" w:rsidP="008D5C55">
      <w:pPr>
        <w:pStyle w:val="ListParagraph"/>
        <w:tabs>
          <w:tab w:val="left" w:pos="720"/>
        </w:tabs>
        <w:ind w:left="1440"/>
        <w:jc w:val="both"/>
        <w:rPr>
          <w:rFonts w:ascii="Arial" w:hAnsi="Arial" w:cs="Arial"/>
          <w:sz w:val="24"/>
          <w:szCs w:val="24"/>
        </w:rPr>
        <w:pPrChange w:id="35" w:author="Manos" w:date="2018-01-01T19:53:00Z">
          <w:pPr>
            <w:pStyle w:val="ListParagraph"/>
            <w:tabs>
              <w:tab w:val="left" w:pos="720"/>
            </w:tabs>
            <w:jc w:val="both"/>
          </w:pPr>
        </w:pPrChange>
      </w:pPr>
      <w:r>
        <w:rPr>
          <w:rFonts w:ascii="Arial" w:hAnsi="Arial" w:cs="Arial"/>
          <w:b/>
          <w:sz w:val="24"/>
          <w:szCs w:val="24"/>
        </w:rPr>
        <w:t>Ποικιλία :</w:t>
      </w:r>
      <w:r>
        <w:rPr>
          <w:rFonts w:ascii="Arial" w:hAnsi="Arial" w:cs="Arial"/>
          <w:sz w:val="24"/>
          <w:szCs w:val="24"/>
        </w:rPr>
        <w:t xml:space="preserve"> Τέλος, με βάση την ποικιλία που χρησιμοποιήθηκε για να παραχθεί το κρασί.</w:t>
      </w:r>
    </w:p>
    <w:p w14:paraId="22DCDEC1" w14:textId="3AD53F2D" w:rsidR="006360A5" w:rsidRDefault="006360A5" w:rsidP="008D5C55">
      <w:pPr>
        <w:pStyle w:val="ListParagraph"/>
        <w:tabs>
          <w:tab w:val="left" w:pos="720"/>
        </w:tabs>
        <w:ind w:left="1440"/>
        <w:jc w:val="both"/>
        <w:rPr>
          <w:rFonts w:ascii="Arial" w:hAnsi="Arial" w:cs="Arial"/>
          <w:sz w:val="24"/>
          <w:szCs w:val="24"/>
        </w:rPr>
        <w:pPrChange w:id="36" w:author="Manos" w:date="2018-01-01T19:53:00Z">
          <w:pPr>
            <w:pStyle w:val="ListParagraph"/>
            <w:tabs>
              <w:tab w:val="left" w:pos="720"/>
            </w:tabs>
            <w:jc w:val="both"/>
          </w:pPr>
        </w:pPrChange>
      </w:pPr>
      <w:r>
        <w:rPr>
          <w:rFonts w:ascii="Arial" w:hAnsi="Arial" w:cs="Arial"/>
          <w:sz w:val="24"/>
          <w:szCs w:val="24"/>
        </w:rPr>
        <w:t>Αφού επιλέξει τα φίλτρα που θέλει, ο χρήστης αρκεί να πατήσει «</w:t>
      </w:r>
      <w:r w:rsidRPr="009D2E31">
        <w:rPr>
          <w:rFonts w:ascii="Arial" w:hAnsi="Arial" w:cs="Arial"/>
          <w:b/>
          <w:sz w:val="24"/>
          <w:szCs w:val="24"/>
          <w:rPrChange w:id="37" w:author="Manos" w:date="2018-01-01T20:03:00Z">
            <w:rPr>
              <w:rFonts w:ascii="Arial" w:hAnsi="Arial" w:cs="Arial"/>
              <w:sz w:val="24"/>
              <w:szCs w:val="24"/>
            </w:rPr>
          </w:rPrChange>
        </w:rPr>
        <w:t>Αναζήτηση</w:t>
      </w:r>
      <w:r>
        <w:rPr>
          <w:rFonts w:ascii="Arial" w:hAnsi="Arial" w:cs="Arial"/>
          <w:sz w:val="24"/>
          <w:szCs w:val="24"/>
        </w:rPr>
        <w:t>». Εάν θέλει να αφαιρέσει τα φίλτρα για να δει όλα τα κρασιά ή να προσθέσει φίλτρα εκ νέου, αρκεί να πατήσει «</w:t>
      </w:r>
      <w:r w:rsidRPr="009D2E31">
        <w:rPr>
          <w:rFonts w:ascii="Arial" w:hAnsi="Arial" w:cs="Arial"/>
          <w:b/>
          <w:sz w:val="24"/>
          <w:szCs w:val="24"/>
          <w:rPrChange w:id="38" w:author="Manos" w:date="2018-01-01T20:03:00Z">
            <w:rPr>
              <w:rFonts w:ascii="Arial" w:hAnsi="Arial" w:cs="Arial"/>
              <w:sz w:val="24"/>
              <w:szCs w:val="24"/>
            </w:rPr>
          </w:rPrChange>
        </w:rPr>
        <w:t>Καθαρισμός φίλτρων</w:t>
      </w:r>
      <w:r>
        <w:rPr>
          <w:rFonts w:ascii="Arial" w:hAnsi="Arial" w:cs="Arial"/>
          <w:sz w:val="24"/>
          <w:szCs w:val="24"/>
        </w:rPr>
        <w:t>».</w:t>
      </w:r>
    </w:p>
    <w:p w14:paraId="21E5628A" w14:textId="5F0937DF" w:rsidR="0066541A" w:rsidRDefault="006A4F36" w:rsidP="005A6FAC">
      <w:pPr>
        <w:pStyle w:val="ListParagraph"/>
        <w:tabs>
          <w:tab w:val="left" w:pos="720"/>
        </w:tabs>
        <w:jc w:val="both"/>
        <w:rPr>
          <w:rFonts w:ascii="Arial" w:hAnsi="Arial" w:cs="Arial"/>
          <w:sz w:val="24"/>
          <w:szCs w:val="24"/>
        </w:rPr>
      </w:pPr>
      <w:r>
        <w:rPr>
          <w:rFonts w:ascii="Arial" w:hAnsi="Arial" w:cs="Arial"/>
          <w:noProof/>
          <w:sz w:val="24"/>
          <w:szCs w:val="24"/>
        </w:rPr>
        <w:drawing>
          <wp:inline distT="0" distB="0" distL="0" distR="0" wp14:anchorId="3B636744" wp14:editId="49ED04B3">
            <wp:extent cx="5934075" cy="2990850"/>
            <wp:effectExtent l="0" t="0" r="9525" b="0"/>
            <wp:docPr id="7" name="Picture 7" descr="C:\Users\Manos\Desktop\screenshots\e-s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nos\Desktop\screenshots\e-shop.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2990850"/>
                    </a:xfrm>
                    <a:prstGeom prst="rect">
                      <a:avLst/>
                    </a:prstGeom>
                    <a:noFill/>
                    <a:ln>
                      <a:noFill/>
                    </a:ln>
                  </pic:spPr>
                </pic:pic>
              </a:graphicData>
            </a:graphic>
          </wp:inline>
        </w:drawing>
      </w:r>
    </w:p>
    <w:p w14:paraId="7FB14A7D" w14:textId="4F838D81" w:rsidR="006A4F36" w:rsidRDefault="006A4F36" w:rsidP="005A6FAC">
      <w:pPr>
        <w:pStyle w:val="ListParagraph"/>
        <w:tabs>
          <w:tab w:val="left" w:pos="720"/>
        </w:tabs>
        <w:jc w:val="both"/>
        <w:rPr>
          <w:rFonts w:ascii="Arial" w:hAnsi="Arial" w:cs="Arial"/>
          <w:sz w:val="24"/>
          <w:szCs w:val="24"/>
        </w:rPr>
      </w:pPr>
    </w:p>
    <w:p w14:paraId="04D85D84" w14:textId="7B8847A6" w:rsidR="006A4F36" w:rsidRDefault="006A4F36" w:rsidP="005A6FAC">
      <w:pPr>
        <w:pStyle w:val="ListParagraph"/>
        <w:tabs>
          <w:tab w:val="left" w:pos="720"/>
        </w:tabs>
        <w:jc w:val="both"/>
        <w:rPr>
          <w:rFonts w:ascii="Arial" w:hAnsi="Arial" w:cs="Arial"/>
          <w:sz w:val="24"/>
          <w:szCs w:val="24"/>
        </w:rPr>
      </w:pPr>
    </w:p>
    <w:p w14:paraId="36319C13" w14:textId="283D469E" w:rsidR="006A4F36" w:rsidRDefault="006A4F36" w:rsidP="005A6FAC">
      <w:pPr>
        <w:pStyle w:val="ListParagraph"/>
        <w:tabs>
          <w:tab w:val="left" w:pos="720"/>
        </w:tabs>
        <w:jc w:val="both"/>
        <w:rPr>
          <w:rFonts w:ascii="Arial" w:hAnsi="Arial" w:cs="Arial"/>
          <w:sz w:val="24"/>
          <w:szCs w:val="24"/>
        </w:rPr>
      </w:pPr>
    </w:p>
    <w:p w14:paraId="51CADA56" w14:textId="6E270542" w:rsidR="006A4F36" w:rsidRDefault="006A4F36" w:rsidP="005A6FAC">
      <w:pPr>
        <w:pStyle w:val="ListParagraph"/>
        <w:tabs>
          <w:tab w:val="left" w:pos="720"/>
        </w:tabs>
        <w:jc w:val="both"/>
        <w:rPr>
          <w:rFonts w:ascii="Arial" w:hAnsi="Arial" w:cs="Arial"/>
          <w:sz w:val="24"/>
          <w:szCs w:val="24"/>
        </w:rPr>
      </w:pPr>
    </w:p>
    <w:p w14:paraId="6A01A405" w14:textId="5BFE3526" w:rsidR="006A4F36" w:rsidRDefault="006A4F36" w:rsidP="005A6FAC">
      <w:pPr>
        <w:pStyle w:val="ListParagraph"/>
        <w:tabs>
          <w:tab w:val="left" w:pos="720"/>
        </w:tabs>
        <w:jc w:val="both"/>
        <w:rPr>
          <w:rFonts w:ascii="Arial" w:hAnsi="Arial" w:cs="Arial"/>
          <w:sz w:val="24"/>
          <w:szCs w:val="24"/>
        </w:rPr>
      </w:pPr>
    </w:p>
    <w:p w14:paraId="4249CAC5" w14:textId="77777777" w:rsidR="006A4F36" w:rsidRPr="006360A5" w:rsidRDefault="006A4F36" w:rsidP="005A6FAC">
      <w:pPr>
        <w:pStyle w:val="ListParagraph"/>
        <w:tabs>
          <w:tab w:val="left" w:pos="720"/>
        </w:tabs>
        <w:jc w:val="both"/>
        <w:rPr>
          <w:rFonts w:ascii="Arial" w:hAnsi="Arial" w:cs="Arial"/>
          <w:sz w:val="24"/>
          <w:szCs w:val="24"/>
        </w:rPr>
      </w:pPr>
    </w:p>
    <w:p w14:paraId="41D1589E" w14:textId="7B01B172" w:rsidR="0066541A" w:rsidRPr="008D5C55" w:rsidRDefault="0066541A" w:rsidP="008D5C55">
      <w:pPr>
        <w:pStyle w:val="ListParagraph"/>
        <w:numPr>
          <w:ilvl w:val="0"/>
          <w:numId w:val="5"/>
        </w:numPr>
        <w:tabs>
          <w:tab w:val="left" w:pos="720"/>
        </w:tabs>
        <w:jc w:val="both"/>
        <w:rPr>
          <w:rFonts w:ascii="Arial" w:hAnsi="Arial" w:cs="Arial"/>
          <w:sz w:val="28"/>
          <w:szCs w:val="28"/>
          <w:u w:val="single"/>
          <w:rPrChange w:id="39" w:author="Manos" w:date="2018-01-01T19:54:00Z">
            <w:rPr/>
          </w:rPrChange>
        </w:rPr>
        <w:pPrChange w:id="40" w:author="Manos" w:date="2018-01-01T19:54:00Z">
          <w:pPr>
            <w:pStyle w:val="ListParagraph"/>
            <w:numPr>
              <w:numId w:val="3"/>
            </w:numPr>
            <w:tabs>
              <w:tab w:val="left" w:pos="720"/>
            </w:tabs>
            <w:ind w:left="900" w:hanging="360"/>
            <w:jc w:val="both"/>
          </w:pPr>
        </w:pPrChange>
      </w:pPr>
      <w:r w:rsidRPr="008D5C55">
        <w:rPr>
          <w:rFonts w:ascii="Arial" w:hAnsi="Arial" w:cs="Arial"/>
          <w:sz w:val="28"/>
          <w:szCs w:val="28"/>
          <w:u w:val="single"/>
          <w:rPrChange w:id="41" w:author="Manos" w:date="2018-01-01T19:54:00Z">
            <w:rPr/>
          </w:rPrChange>
        </w:rPr>
        <w:t>6.3.</w:t>
      </w:r>
      <w:r w:rsidRPr="008D5C55">
        <w:rPr>
          <w:rFonts w:ascii="Arial" w:hAnsi="Arial" w:cs="Arial"/>
          <w:sz w:val="28"/>
          <w:szCs w:val="28"/>
          <w:u w:val="single"/>
          <w:lang w:val="en-US"/>
          <w:rPrChange w:id="42" w:author="Manos" w:date="2018-01-01T19:54:00Z">
            <w:rPr>
              <w:lang w:val="en-US"/>
            </w:rPr>
          </w:rPrChange>
        </w:rPr>
        <w:t>3</w:t>
      </w:r>
      <w:r w:rsidRPr="008D5C55">
        <w:rPr>
          <w:rFonts w:ascii="Arial" w:hAnsi="Arial" w:cs="Arial"/>
          <w:sz w:val="28"/>
          <w:szCs w:val="28"/>
          <w:u w:val="single"/>
          <w:rPrChange w:id="43" w:author="Manos" w:date="2018-01-01T19:54:00Z">
            <w:rPr/>
          </w:rPrChange>
        </w:rPr>
        <w:t xml:space="preserve">: </w:t>
      </w:r>
      <w:r w:rsidRPr="008D5C55">
        <w:rPr>
          <w:rFonts w:ascii="Arial" w:hAnsi="Arial" w:cs="Arial"/>
          <w:sz w:val="28"/>
          <w:szCs w:val="28"/>
          <w:u w:val="single"/>
          <w:rPrChange w:id="44" w:author="Manos" w:date="2018-01-01T19:54:00Z">
            <w:rPr/>
          </w:rPrChange>
        </w:rPr>
        <w:t>Καλάθι Αγορών</w:t>
      </w:r>
    </w:p>
    <w:p w14:paraId="64B6D84A" w14:textId="0EA58D53" w:rsidR="006A4F36" w:rsidRDefault="0066541A" w:rsidP="008D5C55">
      <w:pPr>
        <w:pStyle w:val="ListParagraph"/>
        <w:ind w:left="1440"/>
        <w:rPr>
          <w:rFonts w:ascii="Arial" w:hAnsi="Arial" w:cs="Arial"/>
          <w:sz w:val="24"/>
          <w:szCs w:val="24"/>
        </w:rPr>
        <w:pPrChange w:id="45" w:author="Manos" w:date="2018-01-01T19:54:00Z">
          <w:pPr>
            <w:pStyle w:val="ListParagraph"/>
          </w:pPr>
        </w:pPrChange>
      </w:pPr>
      <w:r>
        <w:rPr>
          <w:rFonts w:ascii="Arial" w:hAnsi="Arial" w:cs="Arial"/>
          <w:sz w:val="24"/>
          <w:szCs w:val="24"/>
        </w:rPr>
        <w:lastRenderedPageBreak/>
        <w:t>Στο καλάθι αγορών αποθηκεύονται τα προϊόντα που επέλεξε να αγοράσει ο χρήστης. Στο καλάθι εμφανίζεται η λίστα με τα προϊόντ</w:t>
      </w:r>
      <w:r w:rsidR="006A4F36">
        <w:rPr>
          <w:rFonts w:ascii="Arial" w:hAnsi="Arial" w:cs="Arial"/>
          <w:sz w:val="24"/>
          <w:szCs w:val="24"/>
        </w:rPr>
        <w:t xml:space="preserve">α. Για κάθε προϊόν εμφανίζεται η ποσότητα  που επιλέχθηκε, η τιμή και το όνομα του προϊόντος. Εάν θέλει ο χρήστης να αλλάξει την ποσότητα ενός κρασιού, πρέπει να πληκτρολογήσει την νέα ποσότητα στο άσπρο πλαίσιο κάτω από το όνομα του κρασιού και κατόπιν να πατήσει το κουμπί  </w:t>
      </w:r>
      <w:r w:rsidR="006A4F36" w:rsidRPr="006A4F36">
        <w:rPr>
          <w:rFonts w:ascii="Arial" w:hAnsi="Arial" w:cs="Arial"/>
          <w:sz w:val="24"/>
          <w:szCs w:val="24"/>
        </w:rPr>
        <w:t>“</w:t>
      </w:r>
      <w:r w:rsidR="006A4F36" w:rsidRPr="009D2E31">
        <w:rPr>
          <w:rFonts w:ascii="Arial" w:hAnsi="Arial" w:cs="Arial"/>
          <w:b/>
          <w:sz w:val="24"/>
          <w:szCs w:val="24"/>
          <w:lang w:val="en-US"/>
          <w:rPrChange w:id="46" w:author="Manos" w:date="2018-01-01T20:03:00Z">
            <w:rPr>
              <w:rFonts w:ascii="Arial" w:hAnsi="Arial" w:cs="Arial"/>
              <w:sz w:val="24"/>
              <w:szCs w:val="24"/>
              <w:lang w:val="en-US"/>
            </w:rPr>
          </w:rPrChange>
        </w:rPr>
        <w:t>Change</w:t>
      </w:r>
      <w:r w:rsidR="006A4F36" w:rsidRPr="006A4F36">
        <w:rPr>
          <w:rFonts w:ascii="Arial" w:hAnsi="Arial" w:cs="Arial"/>
          <w:sz w:val="24"/>
          <w:szCs w:val="24"/>
        </w:rPr>
        <w:t xml:space="preserve">”. </w:t>
      </w:r>
      <w:r w:rsidR="006A4F36">
        <w:rPr>
          <w:rFonts w:ascii="Arial" w:hAnsi="Arial" w:cs="Arial"/>
          <w:sz w:val="24"/>
          <w:szCs w:val="24"/>
        </w:rPr>
        <w:t xml:space="preserve">Εάν θέλει να αφαιρέσει ένα κρασί από το καλάθι, πρέπει να πατήσει το κόκκινο </w:t>
      </w:r>
      <w:r w:rsidR="006A4F36" w:rsidRPr="006A4F36">
        <w:rPr>
          <w:rFonts w:ascii="Arial" w:hAnsi="Arial" w:cs="Arial"/>
          <w:sz w:val="24"/>
          <w:szCs w:val="24"/>
        </w:rPr>
        <w:t>“</w:t>
      </w:r>
      <w:r w:rsidR="006A4F36" w:rsidRPr="009D2E31">
        <w:rPr>
          <w:rFonts w:ascii="Arial" w:hAnsi="Arial" w:cs="Arial"/>
          <w:b/>
          <w:sz w:val="24"/>
          <w:szCs w:val="24"/>
          <w:lang w:val="en-US"/>
          <w:rPrChange w:id="47" w:author="Manos" w:date="2018-01-01T20:03:00Z">
            <w:rPr>
              <w:rFonts w:ascii="Arial" w:hAnsi="Arial" w:cs="Arial"/>
              <w:sz w:val="24"/>
              <w:szCs w:val="24"/>
              <w:lang w:val="en-US"/>
            </w:rPr>
          </w:rPrChange>
        </w:rPr>
        <w:t>X</w:t>
      </w:r>
      <w:r w:rsidR="006A4F36" w:rsidRPr="006A4F36">
        <w:rPr>
          <w:rFonts w:ascii="Arial" w:hAnsi="Arial" w:cs="Arial"/>
          <w:sz w:val="24"/>
          <w:szCs w:val="24"/>
        </w:rPr>
        <w:t xml:space="preserve">” </w:t>
      </w:r>
      <w:r w:rsidR="006A4F36">
        <w:rPr>
          <w:rFonts w:ascii="Arial" w:hAnsi="Arial" w:cs="Arial"/>
          <w:sz w:val="24"/>
          <w:szCs w:val="24"/>
        </w:rPr>
        <w:t xml:space="preserve">δίπλα από το κουμπί </w:t>
      </w:r>
      <w:r w:rsidR="006A4F36" w:rsidRPr="006A4F36">
        <w:rPr>
          <w:rFonts w:ascii="Arial" w:hAnsi="Arial" w:cs="Arial"/>
          <w:sz w:val="24"/>
          <w:szCs w:val="24"/>
        </w:rPr>
        <w:t>“</w:t>
      </w:r>
      <w:r w:rsidR="006A4F36" w:rsidRPr="009D2E31">
        <w:rPr>
          <w:rFonts w:ascii="Arial" w:hAnsi="Arial" w:cs="Arial"/>
          <w:b/>
          <w:sz w:val="24"/>
          <w:szCs w:val="24"/>
          <w:lang w:val="en-US"/>
          <w:rPrChange w:id="48" w:author="Manos" w:date="2018-01-01T20:03:00Z">
            <w:rPr>
              <w:rFonts w:ascii="Arial" w:hAnsi="Arial" w:cs="Arial"/>
              <w:sz w:val="24"/>
              <w:szCs w:val="24"/>
              <w:lang w:val="en-US"/>
            </w:rPr>
          </w:rPrChange>
        </w:rPr>
        <w:t>Change</w:t>
      </w:r>
      <w:r w:rsidR="006A4F36" w:rsidRPr="006A4F36">
        <w:rPr>
          <w:rFonts w:ascii="Arial" w:hAnsi="Arial" w:cs="Arial"/>
          <w:sz w:val="24"/>
          <w:szCs w:val="24"/>
        </w:rPr>
        <w:t xml:space="preserve">”. </w:t>
      </w:r>
      <w:r w:rsidR="006A4F36">
        <w:rPr>
          <w:rFonts w:ascii="Arial" w:hAnsi="Arial" w:cs="Arial"/>
          <w:sz w:val="24"/>
          <w:szCs w:val="24"/>
        </w:rPr>
        <w:t xml:space="preserve">Εάν θέλει να αφαιρέσει όλα τα προϊόντα από το καλάθι, πρέπει να πατήσει το κουμπί </w:t>
      </w:r>
      <w:r w:rsidR="006A4F36" w:rsidRPr="006A4F36">
        <w:rPr>
          <w:rFonts w:ascii="Arial" w:hAnsi="Arial" w:cs="Arial"/>
          <w:sz w:val="24"/>
          <w:szCs w:val="24"/>
        </w:rPr>
        <w:t>“</w:t>
      </w:r>
      <w:r w:rsidR="006A4F36" w:rsidRPr="009D2E31">
        <w:rPr>
          <w:rFonts w:ascii="Arial" w:hAnsi="Arial" w:cs="Arial"/>
          <w:b/>
          <w:sz w:val="24"/>
          <w:szCs w:val="24"/>
          <w:lang w:val="en-US"/>
          <w:rPrChange w:id="49" w:author="Manos" w:date="2018-01-01T20:04:00Z">
            <w:rPr>
              <w:rFonts w:ascii="Arial" w:hAnsi="Arial" w:cs="Arial"/>
              <w:sz w:val="24"/>
              <w:szCs w:val="24"/>
              <w:lang w:val="en-US"/>
            </w:rPr>
          </w:rPrChange>
        </w:rPr>
        <w:t>Clear</w:t>
      </w:r>
      <w:r w:rsidR="006A4F36" w:rsidRPr="006A4F36">
        <w:rPr>
          <w:rFonts w:ascii="Arial" w:hAnsi="Arial" w:cs="Arial"/>
          <w:sz w:val="24"/>
          <w:szCs w:val="24"/>
        </w:rPr>
        <w:t xml:space="preserve">” </w:t>
      </w:r>
      <w:r w:rsidR="006A4F36">
        <w:rPr>
          <w:rFonts w:ascii="Arial" w:hAnsi="Arial" w:cs="Arial"/>
          <w:sz w:val="24"/>
          <w:szCs w:val="24"/>
        </w:rPr>
        <w:t>στην κάτω δεξιά γωνία του καλαθιού.</w:t>
      </w:r>
    </w:p>
    <w:p w14:paraId="08A3D8DF" w14:textId="77777777" w:rsidR="005E35FF" w:rsidRDefault="006A4F36" w:rsidP="008D5C55">
      <w:pPr>
        <w:pStyle w:val="ListParagraph"/>
        <w:ind w:left="1440"/>
        <w:rPr>
          <w:ins w:id="50" w:author="Manos" w:date="2018-01-01T20:07:00Z"/>
          <w:rFonts w:ascii="Arial" w:hAnsi="Arial" w:cs="Arial"/>
          <w:sz w:val="24"/>
          <w:szCs w:val="24"/>
        </w:rPr>
      </w:pPr>
      <w:r>
        <w:rPr>
          <w:rFonts w:ascii="Arial" w:hAnsi="Arial" w:cs="Arial"/>
          <w:sz w:val="24"/>
          <w:szCs w:val="24"/>
        </w:rPr>
        <w:t>Τέλος, εάν θέλει να ολοκληρώσει την παραγγελία του, πρέπει να πληκτρολογήσει μια έγκυρη τιμή στο άσπρο πλαίσιο</w:t>
      </w:r>
      <w:ins w:id="51" w:author="Manos" w:date="2018-01-01T19:44:00Z">
        <w:r w:rsidR="00266C64" w:rsidRPr="00266C64">
          <w:rPr>
            <w:rFonts w:ascii="Arial" w:hAnsi="Arial" w:cs="Arial"/>
            <w:sz w:val="24"/>
            <w:szCs w:val="24"/>
            <w:rPrChange w:id="52" w:author="Manos" w:date="2018-01-01T19:44:00Z">
              <w:rPr>
                <w:rFonts w:ascii="Arial" w:hAnsi="Arial" w:cs="Arial"/>
                <w:sz w:val="24"/>
                <w:szCs w:val="24"/>
                <w:lang w:val="en-US"/>
              </w:rPr>
            </w:rPrChange>
          </w:rPr>
          <w:t xml:space="preserve"> “</w:t>
        </w:r>
        <w:r w:rsidR="00266C64">
          <w:rPr>
            <w:rFonts w:ascii="Arial" w:hAnsi="Arial" w:cs="Arial"/>
            <w:sz w:val="24"/>
            <w:szCs w:val="24"/>
            <w:lang w:val="en-US"/>
          </w:rPr>
          <w:t>Pay</w:t>
        </w:r>
        <w:r w:rsidR="00266C64" w:rsidRPr="00266C64">
          <w:rPr>
            <w:rFonts w:ascii="Arial" w:hAnsi="Arial" w:cs="Arial"/>
            <w:sz w:val="24"/>
            <w:szCs w:val="24"/>
            <w:rPrChange w:id="53" w:author="Manos" w:date="2018-01-01T19:44:00Z">
              <w:rPr>
                <w:rFonts w:ascii="Arial" w:hAnsi="Arial" w:cs="Arial"/>
                <w:sz w:val="24"/>
                <w:szCs w:val="24"/>
                <w:lang w:val="en-US"/>
              </w:rPr>
            </w:rPrChange>
          </w:rPr>
          <w:t>”</w:t>
        </w:r>
      </w:ins>
      <w:r>
        <w:rPr>
          <w:rFonts w:ascii="Arial" w:hAnsi="Arial" w:cs="Arial"/>
          <w:sz w:val="24"/>
          <w:szCs w:val="24"/>
        </w:rPr>
        <w:t xml:space="preserve"> κάτω από το </w:t>
      </w:r>
      <w:r w:rsidRPr="006A4F36">
        <w:rPr>
          <w:rFonts w:ascii="Arial" w:hAnsi="Arial" w:cs="Arial"/>
          <w:sz w:val="24"/>
          <w:szCs w:val="24"/>
        </w:rPr>
        <w:t>“</w:t>
      </w:r>
      <w:r>
        <w:rPr>
          <w:rFonts w:ascii="Arial" w:hAnsi="Arial" w:cs="Arial"/>
          <w:sz w:val="24"/>
          <w:szCs w:val="24"/>
          <w:lang w:val="en-US"/>
        </w:rPr>
        <w:t>Total</w:t>
      </w:r>
      <w:r w:rsidRPr="006A4F36">
        <w:rPr>
          <w:rFonts w:ascii="Arial" w:hAnsi="Arial" w:cs="Arial"/>
          <w:sz w:val="24"/>
          <w:szCs w:val="24"/>
        </w:rPr>
        <w:t xml:space="preserve">: </w:t>
      </w:r>
      <w:r>
        <w:rPr>
          <w:rFonts w:ascii="Arial" w:hAnsi="Arial" w:cs="Arial"/>
          <w:sz w:val="24"/>
          <w:szCs w:val="24"/>
          <w:lang w:val="en-US"/>
        </w:rPr>
        <w:t>x</w:t>
      </w:r>
      <w:r w:rsidRPr="006A4F36">
        <w:rPr>
          <w:rFonts w:ascii="Arial" w:hAnsi="Arial" w:cs="Arial"/>
          <w:sz w:val="24"/>
          <w:szCs w:val="24"/>
        </w:rPr>
        <w:t xml:space="preserve"> </w:t>
      </w:r>
      <w:ins w:id="54" w:author="Manos" w:date="2018-01-01T19:44:00Z">
        <w:r w:rsidRPr="006A4F36">
          <w:rPr>
            <w:rFonts w:ascii="Arial" w:hAnsi="Arial" w:cs="Arial"/>
            <w:sz w:val="24"/>
            <w:szCs w:val="24"/>
            <w:rPrChange w:id="55" w:author="Manos" w:date="2018-01-01T19:44:00Z">
              <w:rPr>
                <w:rFonts w:ascii="Arial" w:hAnsi="Arial" w:cs="Arial"/>
                <w:sz w:val="24"/>
                <w:szCs w:val="24"/>
                <w:lang w:val="en-US"/>
              </w:rPr>
            </w:rPrChange>
          </w:rPr>
          <w:t>€”</w:t>
        </w:r>
        <w:r>
          <w:rPr>
            <w:rFonts w:ascii="Arial" w:hAnsi="Arial" w:cs="Arial"/>
            <w:sz w:val="24"/>
            <w:szCs w:val="24"/>
          </w:rPr>
          <w:t xml:space="preserve"> και κατόπιν να πατήσει το κουμπί </w:t>
        </w:r>
        <w:r w:rsidRPr="006A4F36">
          <w:rPr>
            <w:rFonts w:ascii="Arial" w:hAnsi="Arial" w:cs="Arial"/>
            <w:sz w:val="24"/>
            <w:szCs w:val="24"/>
            <w:rPrChange w:id="56" w:author="Manos" w:date="2018-01-01T19:44:00Z">
              <w:rPr>
                <w:rFonts w:ascii="Arial" w:hAnsi="Arial" w:cs="Arial"/>
                <w:sz w:val="24"/>
                <w:szCs w:val="24"/>
                <w:lang w:val="en-US"/>
              </w:rPr>
            </w:rPrChange>
          </w:rPr>
          <w:t>“</w:t>
        </w:r>
        <w:r w:rsidRPr="009D2E31">
          <w:rPr>
            <w:rFonts w:ascii="Arial" w:hAnsi="Arial" w:cs="Arial"/>
            <w:b/>
            <w:sz w:val="24"/>
            <w:szCs w:val="24"/>
            <w:lang w:val="en-US"/>
            <w:rPrChange w:id="57" w:author="Manos" w:date="2018-01-01T20:04:00Z">
              <w:rPr>
                <w:rFonts w:ascii="Arial" w:hAnsi="Arial" w:cs="Arial"/>
                <w:sz w:val="24"/>
                <w:szCs w:val="24"/>
                <w:lang w:val="en-US"/>
              </w:rPr>
            </w:rPrChange>
          </w:rPr>
          <w:t>Buy</w:t>
        </w:r>
        <w:r w:rsidRPr="006A4F36">
          <w:rPr>
            <w:rFonts w:ascii="Arial" w:hAnsi="Arial" w:cs="Arial"/>
            <w:sz w:val="24"/>
            <w:szCs w:val="24"/>
            <w:rPrChange w:id="58" w:author="Manos" w:date="2018-01-01T19:44:00Z">
              <w:rPr>
                <w:rFonts w:ascii="Arial" w:hAnsi="Arial" w:cs="Arial"/>
                <w:sz w:val="24"/>
                <w:szCs w:val="24"/>
                <w:lang w:val="en-US"/>
              </w:rPr>
            </w:rPrChange>
          </w:rPr>
          <w:t xml:space="preserve">”. </w:t>
        </w:r>
      </w:ins>
      <w:ins w:id="59" w:author="Manos" w:date="2018-01-01T19:56:00Z">
        <w:r w:rsidR="008D5C55">
          <w:rPr>
            <w:rFonts w:ascii="Arial" w:hAnsi="Arial" w:cs="Arial"/>
            <w:sz w:val="24"/>
            <w:szCs w:val="24"/>
          </w:rPr>
          <w:t xml:space="preserve"> </w:t>
        </w:r>
      </w:ins>
    </w:p>
    <w:p w14:paraId="002B6E2A" w14:textId="289F76F8" w:rsidR="006A4F36" w:rsidRDefault="008D5C55" w:rsidP="008D5C55">
      <w:pPr>
        <w:pStyle w:val="ListParagraph"/>
        <w:ind w:left="1440"/>
        <w:rPr>
          <w:ins w:id="60" w:author="Manos" w:date="2018-01-01T20:05:00Z"/>
          <w:rFonts w:ascii="Arial" w:hAnsi="Arial" w:cs="Arial"/>
          <w:sz w:val="24"/>
          <w:szCs w:val="24"/>
        </w:rPr>
      </w:pPr>
      <w:ins w:id="61" w:author="Manos" w:date="2018-01-01T19:56:00Z">
        <w:r>
          <w:rPr>
            <w:rFonts w:ascii="Arial" w:hAnsi="Arial" w:cs="Arial"/>
            <w:sz w:val="24"/>
            <w:szCs w:val="24"/>
          </w:rPr>
          <w:t xml:space="preserve">Φυσικά, για να μπορέσει να ολοκληρώσει την παραγγελία του, ο χρήστης πρέπει να έχει αρκετό υπόλοιπο στον λογαριασμό του, καθώς και να μην </w:t>
        </w:r>
      </w:ins>
      <w:ins w:id="62" w:author="Manos" w:date="2018-01-01T19:57:00Z">
        <w:r>
          <w:rPr>
            <w:rFonts w:ascii="Arial" w:hAnsi="Arial" w:cs="Arial"/>
            <w:sz w:val="24"/>
            <w:szCs w:val="24"/>
          </w:rPr>
          <w:t>έχει αφήσει</w:t>
        </w:r>
        <w:r w:rsidR="009D2E31">
          <w:rPr>
            <w:rFonts w:ascii="Arial" w:hAnsi="Arial" w:cs="Arial"/>
            <w:sz w:val="24"/>
            <w:szCs w:val="24"/>
          </w:rPr>
          <w:t xml:space="preserve"> (μερικώς) απλήρωτες παραγγελίες που είναι τουλάχιστον 10 ημέρες πριν την ημερομηνία της τρέχουσας παραγγελίας.</w:t>
        </w:r>
      </w:ins>
    </w:p>
    <w:p w14:paraId="5D7D52A5" w14:textId="507946A9" w:rsidR="00311D50" w:rsidRPr="00266C64" w:rsidRDefault="00311D50" w:rsidP="008D5C55">
      <w:pPr>
        <w:pStyle w:val="ListParagraph"/>
        <w:ind w:left="1440"/>
        <w:rPr>
          <w:rFonts w:ascii="Arial" w:hAnsi="Arial" w:cs="Arial"/>
          <w:sz w:val="24"/>
          <w:szCs w:val="24"/>
        </w:rPr>
        <w:pPrChange w:id="63" w:author="Manos" w:date="2018-01-01T19:54:00Z">
          <w:pPr>
            <w:pStyle w:val="ListParagraph"/>
          </w:pPr>
        </w:pPrChange>
      </w:pPr>
      <w:ins w:id="64" w:author="Manos" w:date="2018-01-01T20:05:00Z">
        <w:r>
          <w:rPr>
            <w:rFonts w:ascii="Arial" w:hAnsi="Arial" w:cs="Arial"/>
            <w:sz w:val="24"/>
            <w:szCs w:val="24"/>
          </w:rPr>
          <w:t xml:space="preserve">Εάν ο χρήστης είναι έμπορος, πρέπει η παραγγελία του να περιέχει τουλάχιστον 6 </w:t>
        </w:r>
      </w:ins>
      <w:ins w:id="65" w:author="Manos" w:date="2018-01-01T20:12:00Z">
        <w:r w:rsidR="00CD1960">
          <w:rPr>
            <w:rFonts w:ascii="Arial" w:hAnsi="Arial" w:cs="Arial"/>
            <w:sz w:val="24"/>
            <w:szCs w:val="24"/>
          </w:rPr>
          <w:t>μπουκάλια</w:t>
        </w:r>
      </w:ins>
      <w:ins w:id="66" w:author="Manos" w:date="2018-01-01T20:05:00Z">
        <w:r>
          <w:rPr>
            <w:rFonts w:ascii="Arial" w:hAnsi="Arial" w:cs="Arial"/>
            <w:sz w:val="24"/>
            <w:szCs w:val="24"/>
          </w:rPr>
          <w:t xml:space="preserve"> από τουλά</w:t>
        </w:r>
      </w:ins>
      <w:ins w:id="67" w:author="Manos" w:date="2018-01-01T20:06:00Z">
        <w:r>
          <w:rPr>
            <w:rFonts w:ascii="Arial" w:hAnsi="Arial" w:cs="Arial"/>
            <w:sz w:val="24"/>
            <w:szCs w:val="24"/>
          </w:rPr>
          <w:t>χιστον 3 διαφορετικά κρασιά.</w:t>
        </w:r>
      </w:ins>
    </w:p>
    <w:p w14:paraId="6BBF5680" w14:textId="78B06F20" w:rsidR="00A22E01" w:rsidRDefault="00266C64" w:rsidP="009D2E31">
      <w:pPr>
        <w:pStyle w:val="ListParagraph"/>
        <w:tabs>
          <w:tab w:val="left" w:pos="1440"/>
        </w:tabs>
        <w:ind w:left="1440"/>
        <w:jc w:val="both"/>
        <w:rPr>
          <w:ins w:id="68" w:author="Manos" w:date="2018-01-01T20:43:00Z"/>
          <w:rFonts w:ascii="Arial" w:hAnsi="Arial" w:cs="Arial"/>
          <w:sz w:val="28"/>
          <w:szCs w:val="28"/>
          <w:u w:val="single"/>
          <w:lang w:val="en-US"/>
        </w:rPr>
      </w:pPr>
      <w:ins w:id="69" w:author="Manos" w:date="2018-01-01T19:45:00Z">
        <w:r>
          <w:rPr>
            <w:rFonts w:ascii="Arial" w:hAnsi="Arial" w:cs="Arial"/>
            <w:noProof/>
            <w:sz w:val="28"/>
            <w:szCs w:val="28"/>
            <w:u w:val="single"/>
          </w:rPr>
          <w:drawing>
            <wp:inline distT="0" distB="0" distL="0" distR="0" wp14:anchorId="716AB373" wp14:editId="2A5C9013">
              <wp:extent cx="4087091" cy="3619500"/>
              <wp:effectExtent l="0" t="0" r="8890" b="0"/>
              <wp:docPr id="8" name="Picture 8" descr="C:\Users\Manos\Desktop\screenshots\cart_with_w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nos\Desktop\screenshots\cart_with_wine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7811" cy="3628993"/>
                      </a:xfrm>
                      <a:prstGeom prst="rect">
                        <a:avLst/>
                      </a:prstGeom>
                      <a:noFill/>
                      <a:ln>
                        <a:noFill/>
                      </a:ln>
                    </pic:spPr>
                  </pic:pic>
                </a:graphicData>
              </a:graphic>
            </wp:inline>
          </w:drawing>
        </w:r>
      </w:ins>
    </w:p>
    <w:p w14:paraId="23A4044E" w14:textId="6645EA8B" w:rsidR="009F7F0A" w:rsidRDefault="009F7F0A" w:rsidP="009D2E31">
      <w:pPr>
        <w:pStyle w:val="ListParagraph"/>
        <w:tabs>
          <w:tab w:val="left" w:pos="1440"/>
        </w:tabs>
        <w:ind w:left="1440"/>
        <w:jc w:val="both"/>
        <w:rPr>
          <w:ins w:id="70" w:author="Manos" w:date="2018-01-01T20:43:00Z"/>
          <w:rFonts w:ascii="Arial" w:hAnsi="Arial" w:cs="Arial"/>
          <w:sz w:val="28"/>
          <w:szCs w:val="28"/>
          <w:u w:val="single"/>
          <w:lang w:val="en-US"/>
        </w:rPr>
      </w:pPr>
    </w:p>
    <w:p w14:paraId="2343B7E8" w14:textId="77F2F7D9" w:rsidR="009F7F0A" w:rsidRDefault="009F7F0A" w:rsidP="009D2E31">
      <w:pPr>
        <w:pStyle w:val="ListParagraph"/>
        <w:tabs>
          <w:tab w:val="left" w:pos="1440"/>
        </w:tabs>
        <w:ind w:left="1440"/>
        <w:jc w:val="both"/>
        <w:rPr>
          <w:ins w:id="71" w:author="Manos" w:date="2018-01-01T20:43:00Z"/>
          <w:rFonts w:ascii="Arial" w:hAnsi="Arial" w:cs="Arial"/>
          <w:sz w:val="28"/>
          <w:szCs w:val="28"/>
          <w:u w:val="single"/>
          <w:lang w:val="en-US"/>
        </w:rPr>
      </w:pPr>
    </w:p>
    <w:p w14:paraId="3F1B455B" w14:textId="77777777" w:rsidR="009F7F0A" w:rsidRDefault="009F7F0A" w:rsidP="009D2E31">
      <w:pPr>
        <w:pStyle w:val="ListParagraph"/>
        <w:tabs>
          <w:tab w:val="left" w:pos="1440"/>
        </w:tabs>
        <w:ind w:left="1440"/>
        <w:jc w:val="both"/>
        <w:rPr>
          <w:ins w:id="72" w:author="Manos" w:date="2018-01-01T19:54:00Z"/>
          <w:rFonts w:ascii="Arial" w:hAnsi="Arial" w:cs="Arial"/>
          <w:sz w:val="28"/>
          <w:szCs w:val="28"/>
          <w:u w:val="single"/>
          <w:lang w:val="en-US"/>
        </w:rPr>
        <w:pPrChange w:id="73" w:author="Manos" w:date="2018-01-01T19:58:00Z">
          <w:pPr>
            <w:pStyle w:val="ListParagraph"/>
            <w:tabs>
              <w:tab w:val="left" w:pos="720"/>
            </w:tabs>
            <w:jc w:val="both"/>
          </w:pPr>
        </w:pPrChange>
      </w:pPr>
    </w:p>
    <w:p w14:paraId="7590540F" w14:textId="24F02A36" w:rsidR="00266C64" w:rsidRPr="00266C64" w:rsidDel="009D2E31" w:rsidRDefault="00266C64" w:rsidP="00A22E01">
      <w:pPr>
        <w:pStyle w:val="ListParagraph"/>
        <w:tabs>
          <w:tab w:val="left" w:pos="720"/>
        </w:tabs>
        <w:jc w:val="both"/>
        <w:rPr>
          <w:del w:id="74" w:author="Manos" w:date="2018-01-01T19:58:00Z"/>
          <w:rFonts w:ascii="Arial" w:hAnsi="Arial" w:cs="Arial"/>
          <w:sz w:val="28"/>
          <w:szCs w:val="28"/>
          <w:u w:val="single"/>
          <w:lang w:val="en-US"/>
          <w:rPrChange w:id="75" w:author="Manos" w:date="2018-01-01T19:45:00Z">
            <w:rPr>
              <w:del w:id="76" w:author="Manos" w:date="2018-01-01T19:58:00Z"/>
              <w:rFonts w:ascii="Arial" w:hAnsi="Arial" w:cs="Arial"/>
              <w:sz w:val="28"/>
              <w:szCs w:val="28"/>
              <w:u w:val="single"/>
            </w:rPr>
          </w:rPrChange>
        </w:rPr>
      </w:pPr>
    </w:p>
    <w:p w14:paraId="4C1628E8" w14:textId="6593C049" w:rsidR="00266C64" w:rsidRDefault="00266C64" w:rsidP="00266C64">
      <w:pPr>
        <w:pStyle w:val="ListParagraph"/>
        <w:numPr>
          <w:ilvl w:val="0"/>
          <w:numId w:val="3"/>
        </w:numPr>
        <w:tabs>
          <w:tab w:val="left" w:pos="720"/>
        </w:tabs>
        <w:jc w:val="both"/>
        <w:rPr>
          <w:ins w:id="77" w:author="Manos" w:date="2018-01-01T19:46:00Z"/>
          <w:rFonts w:ascii="Arial" w:hAnsi="Arial" w:cs="Arial"/>
          <w:sz w:val="28"/>
          <w:szCs w:val="28"/>
          <w:u w:val="single"/>
        </w:rPr>
      </w:pPr>
      <w:ins w:id="78" w:author="Manos" w:date="2018-01-01T19:46:00Z">
        <w:r>
          <w:rPr>
            <w:rFonts w:ascii="Arial" w:hAnsi="Arial" w:cs="Arial"/>
            <w:sz w:val="28"/>
            <w:szCs w:val="28"/>
            <w:u w:val="single"/>
          </w:rPr>
          <w:t>6.3.</w:t>
        </w:r>
        <w:r>
          <w:rPr>
            <w:rFonts w:ascii="Arial" w:hAnsi="Arial" w:cs="Arial"/>
            <w:sz w:val="28"/>
            <w:szCs w:val="28"/>
            <w:u w:val="single"/>
            <w:lang w:val="en-US"/>
          </w:rPr>
          <w:t>4</w:t>
        </w:r>
        <w:r>
          <w:rPr>
            <w:rFonts w:ascii="Arial" w:hAnsi="Arial" w:cs="Arial"/>
            <w:sz w:val="28"/>
            <w:szCs w:val="28"/>
            <w:u w:val="single"/>
          </w:rPr>
          <w:t xml:space="preserve">: </w:t>
        </w:r>
        <w:r>
          <w:rPr>
            <w:rFonts w:ascii="Arial" w:hAnsi="Arial" w:cs="Arial"/>
            <w:sz w:val="28"/>
            <w:szCs w:val="28"/>
            <w:u w:val="single"/>
          </w:rPr>
          <w:t>Πληροφορίες Λογαριασμού</w:t>
        </w:r>
      </w:ins>
    </w:p>
    <w:p w14:paraId="5F93CAE6" w14:textId="0E437701" w:rsidR="008D5C55" w:rsidRDefault="008D5C55" w:rsidP="008D5C55">
      <w:pPr>
        <w:pStyle w:val="ListParagraph"/>
        <w:tabs>
          <w:tab w:val="left" w:pos="720"/>
        </w:tabs>
        <w:ind w:left="1440"/>
        <w:jc w:val="both"/>
        <w:rPr>
          <w:ins w:id="79" w:author="Manos" w:date="2018-01-01T19:49:00Z"/>
          <w:rFonts w:ascii="Arial" w:hAnsi="Arial" w:cs="Arial"/>
          <w:sz w:val="24"/>
          <w:szCs w:val="24"/>
        </w:rPr>
        <w:pPrChange w:id="80" w:author="Manos" w:date="2018-01-01T19:55:00Z">
          <w:pPr>
            <w:pStyle w:val="ListParagraph"/>
            <w:tabs>
              <w:tab w:val="left" w:pos="720"/>
            </w:tabs>
            <w:jc w:val="both"/>
          </w:pPr>
        </w:pPrChange>
      </w:pPr>
      <w:ins w:id="81" w:author="Manos" w:date="2018-01-01T19:48:00Z">
        <w:r>
          <w:rPr>
            <w:rFonts w:ascii="Arial" w:hAnsi="Arial" w:cs="Arial"/>
            <w:sz w:val="24"/>
            <w:szCs w:val="24"/>
          </w:rPr>
          <w:lastRenderedPageBreak/>
          <w:t xml:space="preserve">Για να εμφανιστεί το μενού με τις πληροφορίες λογαριασμού, πρέπει να πατηθεί το </w:t>
        </w:r>
        <w:r w:rsidRPr="009D2E31">
          <w:rPr>
            <w:rFonts w:ascii="Arial" w:hAnsi="Arial" w:cs="Arial"/>
            <w:b/>
            <w:sz w:val="24"/>
            <w:szCs w:val="24"/>
            <w:lang w:val="en-US"/>
            <w:rPrChange w:id="82" w:author="Manos" w:date="2018-01-01T20:04:00Z">
              <w:rPr>
                <w:rFonts w:ascii="Arial" w:hAnsi="Arial" w:cs="Arial"/>
                <w:sz w:val="24"/>
                <w:szCs w:val="24"/>
                <w:lang w:val="en-US"/>
              </w:rPr>
            </w:rPrChange>
          </w:rPr>
          <w:t>username</w:t>
        </w:r>
        <w:r w:rsidRPr="008D5C55">
          <w:rPr>
            <w:rFonts w:ascii="Arial" w:hAnsi="Arial" w:cs="Arial"/>
            <w:sz w:val="24"/>
            <w:szCs w:val="24"/>
            <w:rPrChange w:id="83" w:author="Manos" w:date="2018-01-01T19:48:00Z">
              <w:rPr>
                <w:rFonts w:ascii="Arial" w:hAnsi="Arial" w:cs="Arial"/>
                <w:sz w:val="24"/>
                <w:szCs w:val="24"/>
                <w:lang w:val="en-US"/>
              </w:rPr>
            </w:rPrChange>
          </w:rPr>
          <w:t xml:space="preserve"> </w:t>
        </w:r>
      </w:ins>
      <w:ins w:id="84" w:author="Manos" w:date="2018-01-01T19:49:00Z">
        <w:r>
          <w:rPr>
            <w:rFonts w:ascii="Arial" w:hAnsi="Arial" w:cs="Arial"/>
            <w:sz w:val="24"/>
            <w:szCs w:val="24"/>
          </w:rPr>
          <w:t xml:space="preserve">του χρήστη </w:t>
        </w:r>
      </w:ins>
      <w:ins w:id="85" w:author="Manos" w:date="2018-01-01T19:48:00Z">
        <w:r>
          <w:rPr>
            <w:rFonts w:ascii="Arial" w:hAnsi="Arial" w:cs="Arial"/>
            <w:sz w:val="24"/>
            <w:szCs w:val="24"/>
          </w:rPr>
          <w:t>στο κεντρικό μενού της ιστοσελίδας. Η σελίδα που θα εμφανιστεί είναι η ε</w:t>
        </w:r>
      </w:ins>
      <w:ins w:id="86" w:author="Manos" w:date="2018-01-01T19:49:00Z">
        <w:r>
          <w:rPr>
            <w:rFonts w:ascii="Arial" w:hAnsi="Arial" w:cs="Arial"/>
            <w:sz w:val="24"/>
            <w:szCs w:val="24"/>
          </w:rPr>
          <w:t>ξής :</w:t>
        </w:r>
      </w:ins>
    </w:p>
    <w:p w14:paraId="382806B1" w14:textId="5830B4C5" w:rsidR="00266C64" w:rsidRPr="008D5C55" w:rsidRDefault="008D5C55" w:rsidP="00266C64">
      <w:pPr>
        <w:pStyle w:val="ListParagraph"/>
        <w:tabs>
          <w:tab w:val="left" w:pos="720"/>
        </w:tabs>
        <w:jc w:val="both"/>
        <w:rPr>
          <w:ins w:id="87" w:author="Manos" w:date="2018-01-01T19:46:00Z"/>
          <w:rFonts w:ascii="Arial" w:hAnsi="Arial" w:cs="Arial"/>
          <w:sz w:val="24"/>
          <w:szCs w:val="24"/>
          <w:lang w:val="en-US"/>
          <w:rPrChange w:id="88" w:author="Manos" w:date="2018-01-01T19:49:00Z">
            <w:rPr>
              <w:ins w:id="89" w:author="Manos" w:date="2018-01-01T19:46:00Z"/>
              <w:rFonts w:ascii="Arial" w:hAnsi="Arial" w:cs="Arial"/>
              <w:sz w:val="28"/>
              <w:szCs w:val="28"/>
              <w:u w:val="single"/>
            </w:rPr>
          </w:rPrChange>
        </w:rPr>
        <w:pPrChange w:id="90" w:author="Manos" w:date="2018-01-01T19:46:00Z">
          <w:pPr>
            <w:pStyle w:val="ListParagraph"/>
            <w:numPr>
              <w:numId w:val="3"/>
            </w:numPr>
            <w:tabs>
              <w:tab w:val="left" w:pos="720"/>
            </w:tabs>
            <w:ind w:left="900" w:hanging="360"/>
            <w:jc w:val="both"/>
          </w:pPr>
        </w:pPrChange>
      </w:pPr>
      <w:ins w:id="91" w:author="Manos" w:date="2018-01-01T19:49:00Z">
        <w:r>
          <w:rPr>
            <w:rFonts w:ascii="Arial" w:hAnsi="Arial" w:cs="Arial"/>
            <w:noProof/>
            <w:sz w:val="24"/>
            <w:szCs w:val="24"/>
          </w:rPr>
          <w:drawing>
            <wp:inline distT="0" distB="0" distL="0" distR="0" wp14:anchorId="32719CBC" wp14:editId="549471CA">
              <wp:extent cx="5943600" cy="2962275"/>
              <wp:effectExtent l="0" t="0" r="0" b="9525"/>
              <wp:docPr id="9" name="Picture 9" descr="C:\Users\Manos\Desktop\screenshots\profile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nos\Desktop\screenshots\profile_pag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ins>
    </w:p>
    <w:p w14:paraId="3398DD12" w14:textId="77777777" w:rsidR="0031551A" w:rsidRPr="007B7C81" w:rsidRDefault="0031551A" w:rsidP="0031551A">
      <w:pPr>
        <w:pStyle w:val="ListParagraph"/>
        <w:ind w:left="0"/>
        <w:jc w:val="both"/>
        <w:rPr>
          <w:rFonts w:ascii="Arial" w:hAnsi="Arial" w:cs="Arial"/>
          <w:sz w:val="32"/>
          <w:szCs w:val="32"/>
          <w:u w:val="single"/>
        </w:rPr>
      </w:pPr>
    </w:p>
    <w:p w14:paraId="5CF437A3" w14:textId="38CEBAD6" w:rsidR="00381871" w:rsidRDefault="008D5C55" w:rsidP="008D5C55">
      <w:pPr>
        <w:pStyle w:val="ListParagraph"/>
        <w:numPr>
          <w:ilvl w:val="0"/>
          <w:numId w:val="6"/>
        </w:numPr>
        <w:tabs>
          <w:tab w:val="left" w:pos="720"/>
        </w:tabs>
        <w:jc w:val="both"/>
        <w:rPr>
          <w:ins w:id="92" w:author="Manos" w:date="2018-01-01T19:55:00Z"/>
          <w:rFonts w:ascii="Arial" w:hAnsi="Arial" w:cs="Arial"/>
          <w:sz w:val="24"/>
          <w:szCs w:val="24"/>
          <w:u w:val="single"/>
        </w:rPr>
      </w:pPr>
      <w:ins w:id="93" w:author="Manos" w:date="2018-01-01T19:55:00Z">
        <w:r w:rsidRPr="008D5C55">
          <w:rPr>
            <w:rFonts w:ascii="Arial" w:hAnsi="Arial" w:cs="Arial"/>
            <w:sz w:val="24"/>
            <w:szCs w:val="24"/>
            <w:u w:val="single"/>
            <w:rPrChange w:id="94" w:author="Manos" w:date="2018-01-01T19:55:00Z">
              <w:rPr>
                <w:rFonts w:ascii="Arial" w:hAnsi="Arial" w:cs="Arial"/>
                <w:sz w:val="24"/>
                <w:szCs w:val="24"/>
              </w:rPr>
            </w:rPrChange>
          </w:rPr>
          <w:t>6.3.4.1</w:t>
        </w:r>
        <w:r>
          <w:rPr>
            <w:rFonts w:ascii="Arial" w:hAnsi="Arial" w:cs="Arial"/>
            <w:sz w:val="24"/>
            <w:szCs w:val="24"/>
            <w:u w:val="single"/>
          </w:rPr>
          <w:t xml:space="preserve"> Ιστορικό Παραγγελιών (</w:t>
        </w:r>
        <w:r>
          <w:rPr>
            <w:rFonts w:ascii="Arial" w:hAnsi="Arial" w:cs="Arial"/>
            <w:sz w:val="24"/>
            <w:szCs w:val="24"/>
            <w:u w:val="single"/>
            <w:lang w:val="en-US"/>
          </w:rPr>
          <w:t>You orders)</w:t>
        </w:r>
      </w:ins>
    </w:p>
    <w:p w14:paraId="29B892EE" w14:textId="060EAF43" w:rsidR="00CD1960" w:rsidRPr="00DF7A1F" w:rsidRDefault="009D2E31" w:rsidP="008D5C55">
      <w:pPr>
        <w:pStyle w:val="ListParagraph"/>
        <w:tabs>
          <w:tab w:val="left" w:pos="720"/>
        </w:tabs>
        <w:ind w:left="1800"/>
        <w:jc w:val="both"/>
        <w:rPr>
          <w:ins w:id="95" w:author="Manos" w:date="2018-01-01T20:08:00Z"/>
          <w:rFonts w:ascii="Arial" w:hAnsi="Arial" w:cs="Arial"/>
          <w:sz w:val="24"/>
          <w:szCs w:val="24"/>
        </w:rPr>
      </w:pPr>
      <w:ins w:id="96" w:author="Manos" w:date="2018-01-01T19:58:00Z">
        <w:r>
          <w:rPr>
            <w:rFonts w:ascii="Arial" w:hAnsi="Arial" w:cs="Arial"/>
            <w:sz w:val="24"/>
            <w:szCs w:val="24"/>
          </w:rPr>
          <w:t>Σε αυτή την σελίδα εμφανίζεται το ιστορικό των παραγγε</w:t>
        </w:r>
      </w:ins>
      <w:ins w:id="97" w:author="Manos" w:date="2018-01-01T19:59:00Z">
        <w:r>
          <w:rPr>
            <w:rFonts w:ascii="Arial" w:hAnsi="Arial" w:cs="Arial"/>
            <w:sz w:val="24"/>
            <w:szCs w:val="24"/>
          </w:rPr>
          <w:t>λιών του χρήστη. Για κάθε παραγγελία που έχει κάνει, εμφανίζεται μια καταχώρηση που περιέχει την ημερομηνία και την ώρα της παραγγελίας,</w:t>
        </w:r>
      </w:ins>
      <w:ins w:id="98" w:author="Manos" w:date="2018-01-01T20:00:00Z">
        <w:r>
          <w:rPr>
            <w:rFonts w:ascii="Arial" w:hAnsi="Arial" w:cs="Arial"/>
            <w:sz w:val="24"/>
            <w:szCs w:val="24"/>
          </w:rPr>
          <w:t xml:space="preserve"> την κατάσταση της (</w:t>
        </w:r>
        <w:r w:rsidRPr="009D2E31">
          <w:rPr>
            <w:rFonts w:ascii="Arial" w:hAnsi="Arial" w:cs="Arial"/>
            <w:sz w:val="24"/>
            <w:szCs w:val="24"/>
            <w:rPrChange w:id="99" w:author="Manos" w:date="2018-01-01T20:00:00Z">
              <w:rPr>
                <w:rFonts w:ascii="Arial" w:hAnsi="Arial" w:cs="Arial"/>
                <w:sz w:val="24"/>
                <w:szCs w:val="24"/>
                <w:lang w:val="en-US"/>
              </w:rPr>
            </w:rPrChange>
          </w:rPr>
          <w:t>“</w:t>
        </w:r>
        <w:r>
          <w:rPr>
            <w:rFonts w:ascii="Arial" w:hAnsi="Arial" w:cs="Arial"/>
            <w:sz w:val="24"/>
            <w:szCs w:val="24"/>
            <w:lang w:val="en-US"/>
          </w:rPr>
          <w:t>AWAITING</w:t>
        </w:r>
        <w:r w:rsidRPr="009D2E31">
          <w:rPr>
            <w:rFonts w:ascii="Arial" w:hAnsi="Arial" w:cs="Arial"/>
            <w:sz w:val="24"/>
            <w:szCs w:val="24"/>
            <w:rPrChange w:id="100" w:author="Manos" w:date="2018-01-01T20:00:00Z">
              <w:rPr>
                <w:rFonts w:ascii="Arial" w:hAnsi="Arial" w:cs="Arial"/>
                <w:sz w:val="24"/>
                <w:szCs w:val="24"/>
                <w:lang w:val="en-US"/>
              </w:rPr>
            </w:rPrChange>
          </w:rPr>
          <w:t>_</w:t>
        </w:r>
        <w:r>
          <w:rPr>
            <w:rFonts w:ascii="Arial" w:hAnsi="Arial" w:cs="Arial"/>
            <w:sz w:val="24"/>
            <w:szCs w:val="24"/>
            <w:lang w:val="en-US"/>
          </w:rPr>
          <w:t>PAYMENT</w:t>
        </w:r>
        <w:r w:rsidRPr="009D2E31">
          <w:rPr>
            <w:rFonts w:ascii="Arial" w:hAnsi="Arial" w:cs="Arial"/>
            <w:sz w:val="24"/>
            <w:szCs w:val="24"/>
            <w:rPrChange w:id="101" w:author="Manos" w:date="2018-01-01T20:00:00Z">
              <w:rPr>
                <w:rFonts w:ascii="Arial" w:hAnsi="Arial" w:cs="Arial"/>
                <w:sz w:val="24"/>
                <w:szCs w:val="24"/>
                <w:lang w:val="en-US"/>
              </w:rPr>
            </w:rPrChange>
          </w:rPr>
          <w:t>”, ”</w:t>
        </w:r>
        <w:r>
          <w:rPr>
            <w:rFonts w:ascii="Arial" w:hAnsi="Arial" w:cs="Arial"/>
            <w:sz w:val="24"/>
            <w:szCs w:val="24"/>
            <w:lang w:val="en-US"/>
          </w:rPr>
          <w:t>FULLY</w:t>
        </w:r>
        <w:r w:rsidRPr="009D2E31">
          <w:rPr>
            <w:rFonts w:ascii="Arial" w:hAnsi="Arial" w:cs="Arial"/>
            <w:sz w:val="24"/>
            <w:szCs w:val="24"/>
            <w:rPrChange w:id="102" w:author="Manos" w:date="2018-01-01T20:00:00Z">
              <w:rPr>
                <w:rFonts w:ascii="Arial" w:hAnsi="Arial" w:cs="Arial"/>
                <w:sz w:val="24"/>
                <w:szCs w:val="24"/>
                <w:lang w:val="en-US"/>
              </w:rPr>
            </w:rPrChange>
          </w:rPr>
          <w:t>_</w:t>
        </w:r>
        <w:r>
          <w:rPr>
            <w:rFonts w:ascii="Arial" w:hAnsi="Arial" w:cs="Arial"/>
            <w:sz w:val="24"/>
            <w:szCs w:val="24"/>
            <w:lang w:val="en-US"/>
          </w:rPr>
          <w:t>PAID</w:t>
        </w:r>
        <w:r w:rsidRPr="009D2E31">
          <w:rPr>
            <w:rFonts w:ascii="Arial" w:hAnsi="Arial" w:cs="Arial"/>
            <w:sz w:val="24"/>
            <w:szCs w:val="24"/>
            <w:rPrChange w:id="103" w:author="Manos" w:date="2018-01-01T20:00:00Z">
              <w:rPr>
                <w:rFonts w:ascii="Arial" w:hAnsi="Arial" w:cs="Arial"/>
                <w:sz w:val="24"/>
                <w:szCs w:val="24"/>
                <w:lang w:val="en-US"/>
              </w:rPr>
            </w:rPrChange>
          </w:rPr>
          <w:t>”,”</w:t>
        </w:r>
        <w:r>
          <w:rPr>
            <w:rFonts w:ascii="Arial" w:hAnsi="Arial" w:cs="Arial"/>
            <w:sz w:val="24"/>
            <w:szCs w:val="24"/>
            <w:lang w:val="en-US"/>
          </w:rPr>
          <w:t>DE</w:t>
        </w:r>
      </w:ins>
      <w:ins w:id="104" w:author="Manos" w:date="2018-01-01T20:01:00Z">
        <w:r>
          <w:rPr>
            <w:rFonts w:ascii="Arial" w:hAnsi="Arial" w:cs="Arial"/>
            <w:sz w:val="24"/>
            <w:szCs w:val="24"/>
            <w:lang w:val="en-US"/>
          </w:rPr>
          <w:t>LIVERED</w:t>
        </w:r>
        <w:r w:rsidRPr="009D2E31">
          <w:rPr>
            <w:rFonts w:ascii="Arial" w:hAnsi="Arial" w:cs="Arial"/>
            <w:sz w:val="24"/>
            <w:szCs w:val="24"/>
            <w:rPrChange w:id="105" w:author="Manos" w:date="2018-01-01T20:01:00Z">
              <w:rPr>
                <w:rFonts w:ascii="Arial" w:hAnsi="Arial" w:cs="Arial"/>
                <w:sz w:val="24"/>
                <w:szCs w:val="24"/>
                <w:lang w:val="en-US"/>
              </w:rPr>
            </w:rPrChange>
          </w:rPr>
          <w:t>”)</w:t>
        </w:r>
        <w:r>
          <w:rPr>
            <w:rFonts w:ascii="Arial" w:hAnsi="Arial" w:cs="Arial"/>
            <w:sz w:val="24"/>
            <w:szCs w:val="24"/>
          </w:rPr>
          <w:t>, μία λίστα με τα προϊόντα τα οποία περιέχει, το συνολικό κόστος της παραγγελίας</w:t>
        </w:r>
      </w:ins>
      <w:ins w:id="106" w:author="Manos" w:date="2018-01-01T20:02:00Z">
        <w:r>
          <w:rPr>
            <w:rFonts w:ascii="Arial" w:hAnsi="Arial" w:cs="Arial"/>
            <w:sz w:val="24"/>
            <w:szCs w:val="24"/>
          </w:rPr>
          <w:t xml:space="preserve">, το αν και πόση έκπτωση έχει, καθώς και το ποσό που έχει εξοφλήσει ο χρήστης. Πατώντας το κουμπί </w:t>
        </w:r>
        <w:r w:rsidRPr="00CD1960">
          <w:rPr>
            <w:rFonts w:ascii="Arial" w:hAnsi="Arial" w:cs="Arial"/>
            <w:sz w:val="24"/>
            <w:szCs w:val="24"/>
            <w:rPrChange w:id="107" w:author="Manos" w:date="2018-01-01T20:07:00Z">
              <w:rPr>
                <w:rFonts w:ascii="Arial" w:hAnsi="Arial" w:cs="Arial"/>
                <w:sz w:val="24"/>
                <w:szCs w:val="24"/>
                <w:lang w:val="en-US"/>
              </w:rPr>
            </w:rPrChange>
          </w:rPr>
          <w:t>“</w:t>
        </w:r>
        <w:r w:rsidRPr="009D2E31">
          <w:rPr>
            <w:rFonts w:ascii="Arial" w:hAnsi="Arial" w:cs="Arial"/>
            <w:b/>
            <w:sz w:val="24"/>
            <w:szCs w:val="24"/>
            <w:lang w:val="en-US"/>
            <w:rPrChange w:id="108" w:author="Manos" w:date="2018-01-01T20:04:00Z">
              <w:rPr>
                <w:rFonts w:ascii="Arial" w:hAnsi="Arial" w:cs="Arial"/>
                <w:sz w:val="24"/>
                <w:szCs w:val="24"/>
                <w:lang w:val="en-US"/>
              </w:rPr>
            </w:rPrChange>
          </w:rPr>
          <w:t>Show</w:t>
        </w:r>
        <w:r w:rsidRPr="00CD1960">
          <w:rPr>
            <w:rFonts w:ascii="Arial" w:hAnsi="Arial" w:cs="Arial"/>
            <w:b/>
            <w:sz w:val="24"/>
            <w:szCs w:val="24"/>
            <w:rPrChange w:id="109" w:author="Manos" w:date="2018-01-01T20:07:00Z">
              <w:rPr>
                <w:rFonts w:ascii="Arial" w:hAnsi="Arial" w:cs="Arial"/>
                <w:sz w:val="24"/>
                <w:szCs w:val="24"/>
                <w:lang w:val="en-US"/>
              </w:rPr>
            </w:rPrChange>
          </w:rPr>
          <w:t xml:space="preserve"> </w:t>
        </w:r>
        <w:r w:rsidRPr="009D2E31">
          <w:rPr>
            <w:rFonts w:ascii="Arial" w:hAnsi="Arial" w:cs="Arial"/>
            <w:b/>
            <w:sz w:val="24"/>
            <w:szCs w:val="24"/>
            <w:lang w:val="en-US"/>
            <w:rPrChange w:id="110" w:author="Manos" w:date="2018-01-01T20:04:00Z">
              <w:rPr>
                <w:rFonts w:ascii="Arial" w:hAnsi="Arial" w:cs="Arial"/>
                <w:sz w:val="24"/>
                <w:szCs w:val="24"/>
                <w:lang w:val="en-US"/>
              </w:rPr>
            </w:rPrChange>
          </w:rPr>
          <w:t>More</w:t>
        </w:r>
        <w:r w:rsidRPr="00CD1960">
          <w:rPr>
            <w:rFonts w:ascii="Arial" w:hAnsi="Arial" w:cs="Arial"/>
            <w:sz w:val="24"/>
            <w:szCs w:val="24"/>
            <w:rPrChange w:id="111" w:author="Manos" w:date="2018-01-01T20:07:00Z">
              <w:rPr>
                <w:rFonts w:ascii="Arial" w:hAnsi="Arial" w:cs="Arial"/>
                <w:sz w:val="24"/>
                <w:szCs w:val="24"/>
                <w:lang w:val="en-US"/>
              </w:rPr>
            </w:rPrChange>
          </w:rPr>
          <w:t xml:space="preserve">” </w:t>
        </w:r>
      </w:ins>
      <w:ins w:id="112" w:author="Manos" w:date="2018-01-01T20:07:00Z">
        <w:r w:rsidR="00CD1960">
          <w:rPr>
            <w:rFonts w:ascii="Arial" w:hAnsi="Arial" w:cs="Arial"/>
            <w:sz w:val="24"/>
            <w:szCs w:val="24"/>
          </w:rPr>
          <w:t xml:space="preserve">εμφανίζονται όλα τα προϊόντα της παραγγελίας καθώς και η ποσότητα από το κάθε ένα. </w:t>
        </w:r>
      </w:ins>
      <w:ins w:id="113" w:author="Manos" w:date="2018-01-01T20:13:00Z">
        <w:r w:rsidR="008119AE">
          <w:rPr>
            <w:rFonts w:ascii="Arial" w:hAnsi="Arial" w:cs="Arial"/>
            <w:sz w:val="24"/>
            <w:szCs w:val="24"/>
          </w:rPr>
          <w:t xml:space="preserve">Αντίστοιχα με το </w:t>
        </w:r>
        <w:r w:rsidR="008119AE" w:rsidRPr="008119AE">
          <w:rPr>
            <w:rFonts w:ascii="Arial" w:hAnsi="Arial" w:cs="Arial"/>
            <w:sz w:val="24"/>
            <w:szCs w:val="24"/>
            <w:rPrChange w:id="114" w:author="Manos" w:date="2018-01-01T20:13:00Z">
              <w:rPr>
                <w:rFonts w:ascii="Arial" w:hAnsi="Arial" w:cs="Arial"/>
                <w:sz w:val="24"/>
                <w:szCs w:val="24"/>
                <w:lang w:val="en-US"/>
              </w:rPr>
            </w:rPrChange>
          </w:rPr>
          <w:t>“</w:t>
        </w:r>
        <w:r w:rsidR="008119AE" w:rsidRPr="008119AE">
          <w:rPr>
            <w:rFonts w:ascii="Arial" w:hAnsi="Arial" w:cs="Arial"/>
            <w:b/>
            <w:sz w:val="24"/>
            <w:szCs w:val="24"/>
            <w:lang w:val="en-US"/>
            <w:rPrChange w:id="115" w:author="Manos" w:date="2018-01-01T20:13:00Z">
              <w:rPr>
                <w:rFonts w:ascii="Arial" w:hAnsi="Arial" w:cs="Arial"/>
                <w:sz w:val="24"/>
                <w:szCs w:val="24"/>
                <w:lang w:val="en-US"/>
              </w:rPr>
            </w:rPrChange>
          </w:rPr>
          <w:t>Show</w:t>
        </w:r>
        <w:r w:rsidR="008119AE" w:rsidRPr="008119AE">
          <w:rPr>
            <w:rFonts w:ascii="Arial" w:hAnsi="Arial" w:cs="Arial"/>
            <w:b/>
            <w:sz w:val="24"/>
            <w:szCs w:val="24"/>
            <w:rPrChange w:id="116" w:author="Manos" w:date="2018-01-01T20:13:00Z">
              <w:rPr>
                <w:rFonts w:ascii="Arial" w:hAnsi="Arial" w:cs="Arial"/>
                <w:sz w:val="24"/>
                <w:szCs w:val="24"/>
                <w:lang w:val="en-US"/>
              </w:rPr>
            </w:rPrChange>
          </w:rPr>
          <w:t xml:space="preserve"> </w:t>
        </w:r>
        <w:r w:rsidR="008119AE" w:rsidRPr="008119AE">
          <w:rPr>
            <w:rFonts w:ascii="Arial" w:hAnsi="Arial" w:cs="Arial"/>
            <w:b/>
            <w:sz w:val="24"/>
            <w:szCs w:val="24"/>
            <w:lang w:val="en-US"/>
            <w:rPrChange w:id="117" w:author="Manos" w:date="2018-01-01T20:13:00Z">
              <w:rPr>
                <w:rFonts w:ascii="Arial" w:hAnsi="Arial" w:cs="Arial"/>
                <w:sz w:val="24"/>
                <w:szCs w:val="24"/>
                <w:lang w:val="en-US"/>
              </w:rPr>
            </w:rPrChange>
          </w:rPr>
          <w:t>Less</w:t>
        </w:r>
        <w:r w:rsidR="008119AE" w:rsidRPr="008119AE">
          <w:rPr>
            <w:rFonts w:ascii="Arial" w:hAnsi="Arial" w:cs="Arial"/>
            <w:sz w:val="24"/>
            <w:szCs w:val="24"/>
            <w:rPrChange w:id="118" w:author="Manos" w:date="2018-01-01T20:13:00Z">
              <w:rPr>
                <w:rFonts w:ascii="Arial" w:hAnsi="Arial" w:cs="Arial"/>
                <w:sz w:val="24"/>
                <w:szCs w:val="24"/>
                <w:lang w:val="en-US"/>
              </w:rPr>
            </w:rPrChange>
          </w:rPr>
          <w:t xml:space="preserve">” </w:t>
        </w:r>
        <w:r w:rsidR="008119AE">
          <w:rPr>
            <w:rFonts w:ascii="Arial" w:hAnsi="Arial" w:cs="Arial"/>
            <w:sz w:val="24"/>
            <w:szCs w:val="24"/>
          </w:rPr>
          <w:t>κρύβονται και εμφανίζεται μόνο το πρώτο.</w:t>
        </w:r>
      </w:ins>
    </w:p>
    <w:p w14:paraId="6DE27E67" w14:textId="7C3FD335" w:rsidR="008D5C55" w:rsidRDefault="00CD1960" w:rsidP="008D5C55">
      <w:pPr>
        <w:pStyle w:val="ListParagraph"/>
        <w:tabs>
          <w:tab w:val="left" w:pos="720"/>
        </w:tabs>
        <w:ind w:left="1800"/>
        <w:jc w:val="both"/>
        <w:rPr>
          <w:ins w:id="119" w:author="Manos" w:date="2018-01-01T20:13:00Z"/>
          <w:rFonts w:ascii="Arial" w:hAnsi="Arial" w:cs="Arial"/>
          <w:sz w:val="24"/>
          <w:szCs w:val="24"/>
        </w:rPr>
      </w:pPr>
      <w:ins w:id="120" w:author="Manos" w:date="2018-01-01T20:08:00Z">
        <w:r>
          <w:rPr>
            <w:rFonts w:ascii="Arial" w:hAnsi="Arial" w:cs="Arial"/>
            <w:sz w:val="24"/>
            <w:szCs w:val="24"/>
          </w:rPr>
          <w:t>Ο χρήστης έχει την δυνατότητα να επιστέψει προϊόντα πίσω στο κατάστημα</w:t>
        </w:r>
      </w:ins>
      <w:ins w:id="121" w:author="Manos" w:date="2018-01-01T20:09:00Z">
        <w:r>
          <w:rPr>
            <w:rFonts w:ascii="Arial" w:hAnsi="Arial" w:cs="Arial"/>
            <w:sz w:val="24"/>
            <w:szCs w:val="24"/>
          </w:rPr>
          <w:t xml:space="preserve">. Για να το κάνει αυτό, επιλέγει την ποσότητα που θέλει να επιστρέψει πληκτρολογόντας το νούμερο στο άσπρο πλαίσιο δίπλα από το κουμπί </w:t>
        </w:r>
        <w:r w:rsidRPr="00CD1960">
          <w:rPr>
            <w:rFonts w:ascii="Arial" w:hAnsi="Arial" w:cs="Arial"/>
            <w:sz w:val="24"/>
            <w:szCs w:val="24"/>
            <w:rPrChange w:id="122" w:author="Manos" w:date="2018-01-01T20:09:00Z">
              <w:rPr>
                <w:rFonts w:ascii="Arial" w:hAnsi="Arial" w:cs="Arial"/>
                <w:sz w:val="24"/>
                <w:szCs w:val="24"/>
                <w:lang w:val="en-US"/>
              </w:rPr>
            </w:rPrChange>
          </w:rPr>
          <w:t>“</w:t>
        </w:r>
        <w:r w:rsidRPr="00CD1960">
          <w:rPr>
            <w:rFonts w:ascii="Arial" w:hAnsi="Arial" w:cs="Arial"/>
            <w:b/>
            <w:sz w:val="24"/>
            <w:szCs w:val="24"/>
            <w:lang w:val="en-US"/>
            <w:rPrChange w:id="123" w:author="Manos" w:date="2018-01-01T20:10:00Z">
              <w:rPr>
                <w:rFonts w:ascii="Arial" w:hAnsi="Arial" w:cs="Arial"/>
                <w:sz w:val="24"/>
                <w:szCs w:val="24"/>
                <w:lang w:val="en-US"/>
              </w:rPr>
            </w:rPrChange>
          </w:rPr>
          <w:t>Refund</w:t>
        </w:r>
        <w:r w:rsidRPr="00CD1960">
          <w:rPr>
            <w:rFonts w:ascii="Arial" w:hAnsi="Arial" w:cs="Arial"/>
            <w:sz w:val="24"/>
            <w:szCs w:val="24"/>
            <w:rPrChange w:id="124" w:author="Manos" w:date="2018-01-01T20:09:00Z">
              <w:rPr>
                <w:rFonts w:ascii="Arial" w:hAnsi="Arial" w:cs="Arial"/>
                <w:sz w:val="24"/>
                <w:szCs w:val="24"/>
                <w:lang w:val="en-US"/>
              </w:rPr>
            </w:rPrChange>
          </w:rPr>
          <w:t xml:space="preserve">” </w:t>
        </w:r>
        <w:r>
          <w:rPr>
            <w:rFonts w:ascii="Arial" w:hAnsi="Arial" w:cs="Arial"/>
            <w:sz w:val="24"/>
            <w:szCs w:val="24"/>
          </w:rPr>
          <w:t>και έπειτα πατάει το προαναφερθέ</w:t>
        </w:r>
      </w:ins>
      <w:ins w:id="125" w:author="Manos" w:date="2018-01-01T20:10:00Z">
        <w:r>
          <w:rPr>
            <w:rFonts w:ascii="Arial" w:hAnsi="Arial" w:cs="Arial"/>
            <w:sz w:val="24"/>
            <w:szCs w:val="24"/>
          </w:rPr>
          <w:t xml:space="preserve">ν κουμπί. Προφανώς δεν μπορεί να επιστρέψει περισσότερα μπουκάλια από όσα είχε αγοράσει, δεν μπορεί η αξία των επιστρεφόμενων μπουκαλιών να </w:t>
        </w:r>
      </w:ins>
      <w:ins w:id="126" w:author="Manos" w:date="2018-01-01T20:11:00Z">
        <w:r>
          <w:rPr>
            <w:rFonts w:ascii="Arial" w:hAnsi="Arial" w:cs="Arial"/>
            <w:sz w:val="24"/>
            <w:szCs w:val="24"/>
          </w:rPr>
          <w:t>είναι μεγαλύτερη από το ποσό που έχει πληρώσει μέχρι τώρα για την παραγγελία, και αν είναι έμπορος, δεν μπορ</w:t>
        </w:r>
      </w:ins>
      <w:ins w:id="127" w:author="Manos" w:date="2018-01-01T20:12:00Z">
        <w:r>
          <w:rPr>
            <w:rFonts w:ascii="Arial" w:hAnsi="Arial" w:cs="Arial"/>
            <w:sz w:val="24"/>
            <w:szCs w:val="24"/>
          </w:rPr>
          <w:t>εί η παραγγελία μετά την επισροφή να έχει λιγότερα από 6 μπουκάλια από λιγότερα από 3 διαφορετικά κρασιά.</w:t>
        </w:r>
      </w:ins>
      <w:ins w:id="128" w:author="Manos" w:date="2018-01-01T20:13:00Z">
        <w:r w:rsidR="008119AE">
          <w:rPr>
            <w:rFonts w:ascii="Arial" w:hAnsi="Arial" w:cs="Arial"/>
            <w:sz w:val="24"/>
            <w:szCs w:val="24"/>
          </w:rPr>
          <w:t xml:space="preserve"> </w:t>
        </w:r>
      </w:ins>
    </w:p>
    <w:p w14:paraId="37968BB8" w14:textId="257AE83D" w:rsidR="008119AE" w:rsidRDefault="008119AE" w:rsidP="008D5C55">
      <w:pPr>
        <w:pStyle w:val="ListParagraph"/>
        <w:tabs>
          <w:tab w:val="left" w:pos="720"/>
        </w:tabs>
        <w:ind w:left="1800"/>
        <w:jc w:val="both"/>
        <w:rPr>
          <w:ins w:id="129" w:author="Manos" w:date="2018-01-01T20:13:00Z"/>
          <w:rFonts w:ascii="Arial" w:hAnsi="Arial" w:cs="Arial"/>
          <w:sz w:val="24"/>
          <w:szCs w:val="24"/>
        </w:rPr>
      </w:pPr>
    </w:p>
    <w:p w14:paraId="5F6564C1" w14:textId="77777777" w:rsidR="00605251" w:rsidRDefault="008119AE" w:rsidP="008D5C55">
      <w:pPr>
        <w:pStyle w:val="ListParagraph"/>
        <w:tabs>
          <w:tab w:val="left" w:pos="720"/>
        </w:tabs>
        <w:ind w:left="1800"/>
        <w:jc w:val="both"/>
        <w:rPr>
          <w:ins w:id="130" w:author="Manos" w:date="2018-01-01T20:19:00Z"/>
          <w:rFonts w:ascii="Arial" w:hAnsi="Arial" w:cs="Arial"/>
          <w:sz w:val="24"/>
          <w:szCs w:val="24"/>
        </w:rPr>
      </w:pPr>
      <w:ins w:id="131" w:author="Manos" w:date="2018-01-01T20:17:00Z">
        <w:r>
          <w:rPr>
            <w:rFonts w:ascii="Arial" w:hAnsi="Arial" w:cs="Arial"/>
            <w:noProof/>
            <w:sz w:val="24"/>
            <w:szCs w:val="24"/>
          </w:rPr>
          <w:lastRenderedPageBreak/>
          <w:drawing>
            <wp:inline distT="0" distB="0" distL="0" distR="0" wp14:anchorId="57117DB5" wp14:editId="19D335D5">
              <wp:extent cx="4100320" cy="3429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08552" cy="3435884"/>
                      </a:xfrm>
                      <a:prstGeom prst="rect">
                        <a:avLst/>
                      </a:prstGeom>
                      <a:noFill/>
                      <a:ln>
                        <a:noFill/>
                      </a:ln>
                    </pic:spPr>
                  </pic:pic>
                </a:graphicData>
              </a:graphic>
            </wp:inline>
          </w:drawing>
        </w:r>
      </w:ins>
    </w:p>
    <w:p w14:paraId="772C3031" w14:textId="2941E11A" w:rsidR="008119AE" w:rsidRDefault="008119AE" w:rsidP="008D5C55">
      <w:pPr>
        <w:pStyle w:val="ListParagraph"/>
        <w:tabs>
          <w:tab w:val="left" w:pos="720"/>
        </w:tabs>
        <w:ind w:left="1800"/>
        <w:jc w:val="both"/>
        <w:rPr>
          <w:ins w:id="132" w:author="Manos" w:date="2018-01-01T20:15:00Z"/>
          <w:rFonts w:ascii="Arial" w:hAnsi="Arial" w:cs="Arial"/>
          <w:sz w:val="24"/>
          <w:szCs w:val="24"/>
        </w:rPr>
      </w:pPr>
      <w:ins w:id="133" w:author="Manos" w:date="2018-01-01T20:13:00Z">
        <w:r>
          <w:rPr>
            <w:rFonts w:ascii="Arial" w:hAnsi="Arial" w:cs="Arial"/>
            <w:sz w:val="24"/>
            <w:szCs w:val="24"/>
          </w:rPr>
          <w:t xml:space="preserve">Πατώντας το κουμπί </w:t>
        </w:r>
        <w:r w:rsidRPr="008119AE">
          <w:rPr>
            <w:rFonts w:ascii="Arial" w:hAnsi="Arial" w:cs="Arial"/>
            <w:sz w:val="24"/>
            <w:szCs w:val="24"/>
            <w:rPrChange w:id="134" w:author="Manos" w:date="2018-01-01T20:14:00Z">
              <w:rPr>
                <w:rFonts w:ascii="Arial" w:hAnsi="Arial" w:cs="Arial"/>
                <w:sz w:val="24"/>
                <w:szCs w:val="24"/>
                <w:lang w:val="en-US"/>
              </w:rPr>
            </w:rPrChange>
          </w:rPr>
          <w:t>“</w:t>
        </w:r>
        <w:r w:rsidRPr="008119AE">
          <w:rPr>
            <w:rFonts w:ascii="Arial" w:hAnsi="Arial" w:cs="Arial"/>
            <w:b/>
            <w:sz w:val="24"/>
            <w:szCs w:val="24"/>
            <w:lang w:val="en-US"/>
            <w:rPrChange w:id="135" w:author="Manos" w:date="2018-01-01T20:14:00Z">
              <w:rPr>
                <w:rFonts w:ascii="Arial" w:hAnsi="Arial" w:cs="Arial"/>
                <w:sz w:val="24"/>
                <w:szCs w:val="24"/>
                <w:lang w:val="en-US"/>
              </w:rPr>
            </w:rPrChange>
          </w:rPr>
          <w:t>Show</w:t>
        </w:r>
        <w:r w:rsidRPr="008119AE">
          <w:rPr>
            <w:rFonts w:ascii="Arial" w:hAnsi="Arial" w:cs="Arial"/>
            <w:b/>
            <w:sz w:val="24"/>
            <w:szCs w:val="24"/>
            <w:rPrChange w:id="136" w:author="Manos" w:date="2018-01-01T20:14:00Z">
              <w:rPr>
                <w:rFonts w:ascii="Arial" w:hAnsi="Arial" w:cs="Arial"/>
                <w:sz w:val="24"/>
                <w:szCs w:val="24"/>
                <w:lang w:val="en-US"/>
              </w:rPr>
            </w:rPrChange>
          </w:rPr>
          <w:t xml:space="preserve"> </w:t>
        </w:r>
      </w:ins>
      <w:ins w:id="137" w:author="Manos" w:date="2018-01-01T20:14:00Z">
        <w:r w:rsidRPr="008119AE">
          <w:rPr>
            <w:rFonts w:ascii="Arial" w:hAnsi="Arial" w:cs="Arial"/>
            <w:b/>
            <w:sz w:val="24"/>
            <w:szCs w:val="24"/>
            <w:lang w:val="en-US"/>
            <w:rPrChange w:id="138" w:author="Manos" w:date="2018-01-01T20:14:00Z">
              <w:rPr>
                <w:rFonts w:ascii="Arial" w:hAnsi="Arial" w:cs="Arial"/>
                <w:sz w:val="24"/>
                <w:szCs w:val="24"/>
                <w:lang w:val="en-US"/>
              </w:rPr>
            </w:rPrChange>
          </w:rPr>
          <w:t>Transactions</w:t>
        </w:r>
        <w:r w:rsidRPr="008119AE">
          <w:rPr>
            <w:rFonts w:ascii="Arial" w:hAnsi="Arial" w:cs="Arial"/>
            <w:sz w:val="24"/>
            <w:szCs w:val="24"/>
            <w:rPrChange w:id="139" w:author="Manos" w:date="2018-01-01T20:14:00Z">
              <w:rPr>
                <w:rFonts w:ascii="Arial" w:hAnsi="Arial" w:cs="Arial"/>
                <w:sz w:val="24"/>
                <w:szCs w:val="24"/>
                <w:lang w:val="en-US"/>
              </w:rPr>
            </w:rPrChange>
          </w:rPr>
          <w:t xml:space="preserve">” </w:t>
        </w:r>
        <w:r>
          <w:rPr>
            <w:rFonts w:ascii="Arial" w:hAnsi="Arial" w:cs="Arial"/>
            <w:sz w:val="24"/>
            <w:szCs w:val="24"/>
          </w:rPr>
          <w:t>εμφανίζονται όλες οι δοσοληψίες της συγκεκριμένης παραγγελίας</w:t>
        </w:r>
      </w:ins>
      <w:ins w:id="140" w:author="Manos" w:date="2018-01-01T20:15:00Z">
        <w:r>
          <w:rPr>
            <w:rFonts w:ascii="Arial" w:hAnsi="Arial" w:cs="Arial"/>
            <w:sz w:val="24"/>
            <w:szCs w:val="24"/>
          </w:rPr>
          <w:t>. Πιο συγκεκριμένα εμφανίζεται η ακριβής ημερομηνία και ώρα της δοσοληψίας, ο τύπος της και το πόσο της.</w:t>
        </w:r>
      </w:ins>
    </w:p>
    <w:p w14:paraId="3ECF5B2F" w14:textId="0EAD99FD" w:rsidR="008119AE" w:rsidRDefault="008119AE" w:rsidP="008D5C55">
      <w:pPr>
        <w:pStyle w:val="ListParagraph"/>
        <w:tabs>
          <w:tab w:val="left" w:pos="720"/>
        </w:tabs>
        <w:ind w:left="1800"/>
        <w:jc w:val="both"/>
        <w:rPr>
          <w:ins w:id="141" w:author="Manos" w:date="2018-01-01T20:17:00Z"/>
          <w:rFonts w:ascii="Arial" w:hAnsi="Arial" w:cs="Arial"/>
          <w:sz w:val="24"/>
          <w:szCs w:val="24"/>
        </w:rPr>
      </w:pPr>
      <w:ins w:id="142" w:author="Manos" w:date="2018-01-01T20:15:00Z">
        <w:r>
          <w:rPr>
            <w:rFonts w:ascii="Arial" w:hAnsi="Arial" w:cs="Arial"/>
            <w:sz w:val="24"/>
            <w:szCs w:val="24"/>
          </w:rPr>
          <w:t xml:space="preserve">Τέλος, πατώντας το κουμπί </w:t>
        </w:r>
        <w:r w:rsidRPr="008119AE">
          <w:rPr>
            <w:rFonts w:ascii="Arial" w:hAnsi="Arial" w:cs="Arial"/>
            <w:sz w:val="24"/>
            <w:szCs w:val="24"/>
            <w:rPrChange w:id="143" w:author="Manos" w:date="2018-01-01T20:15:00Z">
              <w:rPr>
                <w:rFonts w:ascii="Arial" w:hAnsi="Arial" w:cs="Arial"/>
                <w:sz w:val="24"/>
                <w:szCs w:val="24"/>
                <w:lang w:val="en-US"/>
              </w:rPr>
            </w:rPrChange>
          </w:rPr>
          <w:t>“</w:t>
        </w:r>
        <w:r>
          <w:rPr>
            <w:rFonts w:ascii="Arial" w:hAnsi="Arial" w:cs="Arial"/>
            <w:sz w:val="24"/>
            <w:szCs w:val="24"/>
            <w:lang w:val="en-US"/>
          </w:rPr>
          <w:t>Mark</w:t>
        </w:r>
        <w:r w:rsidRPr="008119AE">
          <w:rPr>
            <w:rFonts w:ascii="Arial" w:hAnsi="Arial" w:cs="Arial"/>
            <w:sz w:val="24"/>
            <w:szCs w:val="24"/>
            <w:rPrChange w:id="144" w:author="Manos" w:date="2018-01-01T20:15:00Z">
              <w:rPr>
                <w:rFonts w:ascii="Arial" w:hAnsi="Arial" w:cs="Arial"/>
                <w:sz w:val="24"/>
                <w:szCs w:val="24"/>
                <w:lang w:val="en-US"/>
              </w:rPr>
            </w:rPrChange>
          </w:rPr>
          <w:t xml:space="preserve"> </w:t>
        </w:r>
        <w:r>
          <w:rPr>
            <w:rFonts w:ascii="Arial" w:hAnsi="Arial" w:cs="Arial"/>
            <w:sz w:val="24"/>
            <w:szCs w:val="24"/>
            <w:lang w:val="en-US"/>
          </w:rPr>
          <w:t>as</w:t>
        </w:r>
        <w:r w:rsidRPr="008119AE">
          <w:rPr>
            <w:rFonts w:ascii="Arial" w:hAnsi="Arial" w:cs="Arial"/>
            <w:sz w:val="24"/>
            <w:szCs w:val="24"/>
            <w:rPrChange w:id="145" w:author="Manos" w:date="2018-01-01T20:15:00Z">
              <w:rPr>
                <w:rFonts w:ascii="Arial" w:hAnsi="Arial" w:cs="Arial"/>
                <w:sz w:val="24"/>
                <w:szCs w:val="24"/>
                <w:lang w:val="en-US"/>
              </w:rPr>
            </w:rPrChange>
          </w:rPr>
          <w:t xml:space="preserve"> </w:t>
        </w:r>
        <w:r>
          <w:rPr>
            <w:rFonts w:ascii="Arial" w:hAnsi="Arial" w:cs="Arial"/>
            <w:sz w:val="24"/>
            <w:szCs w:val="24"/>
            <w:lang w:val="en-US"/>
          </w:rPr>
          <w:t>Delivered</w:t>
        </w:r>
        <w:r w:rsidRPr="008119AE">
          <w:rPr>
            <w:rFonts w:ascii="Arial" w:hAnsi="Arial" w:cs="Arial"/>
            <w:sz w:val="24"/>
            <w:szCs w:val="24"/>
            <w:rPrChange w:id="146" w:author="Manos" w:date="2018-01-01T20:15:00Z">
              <w:rPr>
                <w:rFonts w:ascii="Arial" w:hAnsi="Arial" w:cs="Arial"/>
                <w:sz w:val="24"/>
                <w:szCs w:val="24"/>
                <w:lang w:val="en-US"/>
              </w:rPr>
            </w:rPrChange>
          </w:rPr>
          <w:t xml:space="preserve">” </w:t>
        </w:r>
        <w:r>
          <w:rPr>
            <w:rFonts w:ascii="Arial" w:hAnsi="Arial" w:cs="Arial"/>
            <w:sz w:val="24"/>
            <w:szCs w:val="24"/>
          </w:rPr>
          <w:t>ο χρήστης έχει την δυνα</w:t>
        </w:r>
      </w:ins>
      <w:ins w:id="147" w:author="Manos" w:date="2018-01-01T20:16:00Z">
        <w:r>
          <w:rPr>
            <w:rFonts w:ascii="Arial" w:hAnsi="Arial" w:cs="Arial"/>
            <w:sz w:val="24"/>
            <w:szCs w:val="24"/>
          </w:rPr>
          <w:t xml:space="preserve">τότητα να ενημερώσει το κατάστημα για την παραλαβή της παραγγελίας του. Δηλαδή, μετά το πάτημα του κουμπιού, η κατάσταση της παραγγελίας γίνεται </w:t>
        </w:r>
        <w:r w:rsidRPr="008119AE">
          <w:rPr>
            <w:rFonts w:ascii="Arial" w:hAnsi="Arial" w:cs="Arial"/>
            <w:sz w:val="24"/>
            <w:szCs w:val="24"/>
            <w:rPrChange w:id="148" w:author="Manos" w:date="2018-01-01T20:16:00Z">
              <w:rPr>
                <w:rFonts w:ascii="Arial" w:hAnsi="Arial" w:cs="Arial"/>
                <w:sz w:val="24"/>
                <w:szCs w:val="24"/>
                <w:lang w:val="en-US"/>
              </w:rPr>
            </w:rPrChange>
          </w:rPr>
          <w:t>“</w:t>
        </w:r>
        <w:r>
          <w:rPr>
            <w:rFonts w:ascii="Arial" w:hAnsi="Arial" w:cs="Arial"/>
            <w:sz w:val="24"/>
            <w:szCs w:val="24"/>
            <w:lang w:val="en-US"/>
          </w:rPr>
          <w:t>DELIVERED</w:t>
        </w:r>
        <w:r w:rsidRPr="008119AE">
          <w:rPr>
            <w:rFonts w:ascii="Arial" w:hAnsi="Arial" w:cs="Arial"/>
            <w:sz w:val="24"/>
            <w:szCs w:val="24"/>
            <w:rPrChange w:id="149" w:author="Manos" w:date="2018-01-01T20:16:00Z">
              <w:rPr>
                <w:rFonts w:ascii="Arial" w:hAnsi="Arial" w:cs="Arial"/>
                <w:sz w:val="24"/>
                <w:szCs w:val="24"/>
                <w:lang w:val="en-US"/>
              </w:rPr>
            </w:rPrChange>
          </w:rPr>
          <w:t xml:space="preserve">” </w:t>
        </w:r>
        <w:r>
          <w:rPr>
            <w:rFonts w:ascii="Arial" w:hAnsi="Arial" w:cs="Arial"/>
            <w:sz w:val="24"/>
            <w:szCs w:val="24"/>
          </w:rPr>
          <w:t>και το κατάστημα θεωρεί ότι ο</w:t>
        </w:r>
      </w:ins>
      <w:ins w:id="150" w:author="Manos" w:date="2018-01-01T20:17:00Z">
        <w:r>
          <w:rPr>
            <w:rFonts w:ascii="Arial" w:hAnsi="Arial" w:cs="Arial"/>
            <w:sz w:val="24"/>
            <w:szCs w:val="24"/>
          </w:rPr>
          <w:t xml:space="preserve"> χρήστης έλαβε την παραγγελία του.</w:t>
        </w:r>
      </w:ins>
    </w:p>
    <w:p w14:paraId="34F932B0" w14:textId="144081E9" w:rsidR="008119AE" w:rsidRDefault="008119AE" w:rsidP="008D5C55">
      <w:pPr>
        <w:pStyle w:val="ListParagraph"/>
        <w:tabs>
          <w:tab w:val="left" w:pos="720"/>
        </w:tabs>
        <w:ind w:left="1800"/>
        <w:jc w:val="both"/>
        <w:rPr>
          <w:ins w:id="151" w:author="Manos" w:date="2018-01-01T20:43:00Z"/>
          <w:rFonts w:ascii="Arial" w:hAnsi="Arial" w:cs="Arial"/>
          <w:sz w:val="24"/>
          <w:szCs w:val="24"/>
        </w:rPr>
      </w:pPr>
      <w:ins w:id="152" w:author="Manos" w:date="2018-01-01T20:18:00Z">
        <w:r>
          <w:rPr>
            <w:rFonts w:ascii="Arial" w:hAnsi="Arial" w:cs="Arial"/>
            <w:noProof/>
            <w:sz w:val="24"/>
            <w:szCs w:val="24"/>
          </w:rPr>
          <w:drawing>
            <wp:inline distT="0" distB="0" distL="0" distR="0" wp14:anchorId="27183DC6" wp14:editId="7D9B84B6">
              <wp:extent cx="3533775" cy="29731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67171" cy="3001228"/>
                      </a:xfrm>
                      <a:prstGeom prst="rect">
                        <a:avLst/>
                      </a:prstGeom>
                      <a:noFill/>
                      <a:ln>
                        <a:noFill/>
                      </a:ln>
                    </pic:spPr>
                  </pic:pic>
                </a:graphicData>
              </a:graphic>
            </wp:inline>
          </w:drawing>
        </w:r>
      </w:ins>
    </w:p>
    <w:p w14:paraId="09C496EC" w14:textId="77777777" w:rsidR="009F7F0A" w:rsidRPr="00DF7A1F" w:rsidRDefault="009F7F0A" w:rsidP="008D5C55">
      <w:pPr>
        <w:pStyle w:val="ListParagraph"/>
        <w:tabs>
          <w:tab w:val="left" w:pos="720"/>
        </w:tabs>
        <w:ind w:left="1800"/>
        <w:jc w:val="both"/>
        <w:rPr>
          <w:rFonts w:ascii="Arial" w:hAnsi="Arial" w:cs="Arial"/>
          <w:sz w:val="24"/>
          <w:szCs w:val="24"/>
        </w:rPr>
        <w:pPrChange w:id="153" w:author="Manos" w:date="2018-01-01T19:55:00Z">
          <w:pPr>
            <w:pStyle w:val="ListParagraph"/>
            <w:tabs>
              <w:tab w:val="left" w:pos="720"/>
            </w:tabs>
            <w:jc w:val="both"/>
          </w:pPr>
        </w:pPrChange>
      </w:pPr>
    </w:p>
    <w:p w14:paraId="4CD2515B" w14:textId="1183CD85" w:rsidR="00605251" w:rsidRDefault="00605251" w:rsidP="00605251">
      <w:pPr>
        <w:pStyle w:val="ListParagraph"/>
        <w:numPr>
          <w:ilvl w:val="0"/>
          <w:numId w:val="6"/>
        </w:numPr>
        <w:tabs>
          <w:tab w:val="left" w:pos="720"/>
        </w:tabs>
        <w:jc w:val="both"/>
        <w:rPr>
          <w:ins w:id="154" w:author="Manos" w:date="2018-01-01T20:19:00Z"/>
          <w:rFonts w:ascii="Arial" w:hAnsi="Arial" w:cs="Arial"/>
          <w:sz w:val="24"/>
          <w:szCs w:val="24"/>
          <w:u w:val="single"/>
        </w:rPr>
      </w:pPr>
      <w:ins w:id="155" w:author="Manos" w:date="2018-01-01T20:19:00Z">
        <w:r w:rsidRPr="006760F2">
          <w:rPr>
            <w:rFonts w:ascii="Arial" w:hAnsi="Arial" w:cs="Arial"/>
            <w:sz w:val="24"/>
            <w:szCs w:val="24"/>
            <w:u w:val="single"/>
          </w:rPr>
          <w:t>6.3.4.</w:t>
        </w:r>
        <w:r>
          <w:rPr>
            <w:rFonts w:ascii="Arial" w:hAnsi="Arial" w:cs="Arial"/>
            <w:sz w:val="24"/>
            <w:szCs w:val="24"/>
            <w:u w:val="single"/>
            <w:lang w:val="en-US"/>
          </w:rPr>
          <w:t>2</w:t>
        </w:r>
        <w:r>
          <w:rPr>
            <w:rFonts w:ascii="Arial" w:hAnsi="Arial" w:cs="Arial"/>
            <w:sz w:val="24"/>
            <w:szCs w:val="24"/>
            <w:u w:val="single"/>
          </w:rPr>
          <w:t xml:space="preserve"> </w:t>
        </w:r>
        <w:r>
          <w:rPr>
            <w:rFonts w:ascii="Arial" w:hAnsi="Arial" w:cs="Arial"/>
            <w:sz w:val="24"/>
            <w:szCs w:val="24"/>
            <w:u w:val="single"/>
          </w:rPr>
          <w:t xml:space="preserve">Γενικές Πληροφορίες </w:t>
        </w:r>
        <w:r>
          <w:rPr>
            <w:rFonts w:ascii="Arial" w:hAnsi="Arial" w:cs="Arial"/>
            <w:sz w:val="24"/>
            <w:szCs w:val="24"/>
            <w:u w:val="single"/>
            <w:lang w:val="en-US"/>
          </w:rPr>
          <w:t>(Account Details)</w:t>
        </w:r>
      </w:ins>
    </w:p>
    <w:p w14:paraId="0870262F" w14:textId="68D04374" w:rsidR="00605251" w:rsidRDefault="00605251" w:rsidP="00605251">
      <w:pPr>
        <w:pStyle w:val="ListParagraph"/>
        <w:tabs>
          <w:tab w:val="left" w:pos="720"/>
        </w:tabs>
        <w:ind w:left="1800"/>
        <w:jc w:val="both"/>
        <w:rPr>
          <w:ins w:id="156" w:author="Manos" w:date="2018-01-01T20:26:00Z"/>
          <w:rFonts w:ascii="Arial" w:hAnsi="Arial" w:cs="Arial"/>
          <w:sz w:val="24"/>
          <w:szCs w:val="24"/>
        </w:rPr>
      </w:pPr>
      <w:ins w:id="157" w:author="Manos" w:date="2018-01-01T20:20:00Z">
        <w:r>
          <w:rPr>
            <w:rFonts w:ascii="Arial" w:hAnsi="Arial" w:cs="Arial"/>
            <w:sz w:val="24"/>
            <w:szCs w:val="24"/>
          </w:rPr>
          <w:lastRenderedPageBreak/>
          <w:t xml:space="preserve">Σε αυτή την σελίδα εμφανίζονται οι πληροφορίες του χρήστη. </w:t>
        </w:r>
      </w:ins>
      <w:ins w:id="158" w:author="Manos" w:date="2018-01-01T20:21:00Z">
        <w:r>
          <w:rPr>
            <w:rFonts w:ascii="Arial" w:hAnsi="Arial" w:cs="Arial"/>
            <w:sz w:val="24"/>
            <w:szCs w:val="24"/>
          </w:rPr>
          <w:t>Οι πληροφορίες είναι αυτές που εισ</w:t>
        </w:r>
      </w:ins>
      <w:ins w:id="159" w:author="Manos" w:date="2018-01-01T20:24:00Z">
        <w:r>
          <w:rPr>
            <w:rFonts w:ascii="Arial" w:hAnsi="Arial" w:cs="Arial"/>
            <w:sz w:val="24"/>
            <w:szCs w:val="24"/>
          </w:rPr>
          <w:t>ή</w:t>
        </w:r>
      </w:ins>
      <w:ins w:id="160" w:author="Manos" w:date="2018-01-01T20:21:00Z">
        <w:r>
          <w:rPr>
            <w:rFonts w:ascii="Arial" w:hAnsi="Arial" w:cs="Arial"/>
            <w:sz w:val="24"/>
            <w:szCs w:val="24"/>
          </w:rPr>
          <w:t xml:space="preserve">χθησαν από την χρήστη κατά την εγγραφή του. Επιπλέον, </w:t>
        </w:r>
      </w:ins>
      <w:ins w:id="161" w:author="Manos" w:date="2018-01-01T20:22:00Z">
        <w:r>
          <w:rPr>
            <w:rFonts w:ascii="Arial" w:hAnsi="Arial" w:cs="Arial"/>
            <w:sz w:val="24"/>
            <w:szCs w:val="24"/>
          </w:rPr>
          <w:t xml:space="preserve">ο χρήστης βλέπει το υπόλοιπο του λογαριασμού του στο πεδίο </w:t>
        </w:r>
        <w:r w:rsidRPr="00605251">
          <w:rPr>
            <w:rFonts w:ascii="Arial" w:hAnsi="Arial" w:cs="Arial"/>
            <w:sz w:val="24"/>
            <w:szCs w:val="24"/>
            <w:rPrChange w:id="162" w:author="Manos" w:date="2018-01-01T20:22:00Z">
              <w:rPr>
                <w:rFonts w:ascii="Arial" w:hAnsi="Arial" w:cs="Arial"/>
                <w:sz w:val="24"/>
                <w:szCs w:val="24"/>
                <w:lang w:val="en-US"/>
              </w:rPr>
            </w:rPrChange>
          </w:rPr>
          <w:t>“</w:t>
        </w:r>
        <w:r>
          <w:rPr>
            <w:rFonts w:ascii="Arial" w:hAnsi="Arial" w:cs="Arial"/>
            <w:sz w:val="24"/>
            <w:szCs w:val="24"/>
            <w:lang w:val="en-US"/>
          </w:rPr>
          <w:t>Balance</w:t>
        </w:r>
        <w:r w:rsidRPr="00605251">
          <w:rPr>
            <w:rFonts w:ascii="Arial" w:hAnsi="Arial" w:cs="Arial"/>
            <w:sz w:val="24"/>
            <w:szCs w:val="24"/>
            <w:rPrChange w:id="163" w:author="Manos" w:date="2018-01-01T20:22:00Z">
              <w:rPr>
                <w:rFonts w:ascii="Arial" w:hAnsi="Arial" w:cs="Arial"/>
                <w:sz w:val="24"/>
                <w:szCs w:val="24"/>
                <w:lang w:val="en-US"/>
              </w:rPr>
            </w:rPrChange>
          </w:rPr>
          <w:t xml:space="preserve">” </w:t>
        </w:r>
        <w:r>
          <w:rPr>
            <w:rFonts w:ascii="Arial" w:hAnsi="Arial" w:cs="Arial"/>
            <w:sz w:val="24"/>
            <w:szCs w:val="24"/>
          </w:rPr>
          <w:t xml:space="preserve">έχοντας την δυνατότητα να το αυξήσει </w:t>
        </w:r>
      </w:ins>
      <w:ins w:id="164" w:author="Manos" w:date="2018-01-01T20:23:00Z">
        <w:r>
          <w:rPr>
            <w:rFonts w:ascii="Arial" w:hAnsi="Arial" w:cs="Arial"/>
            <w:sz w:val="24"/>
            <w:szCs w:val="24"/>
          </w:rPr>
          <w:t>πληκτρολογώντας</w:t>
        </w:r>
      </w:ins>
      <w:ins w:id="165" w:author="Manos" w:date="2018-01-01T20:22:00Z">
        <w:r>
          <w:rPr>
            <w:rFonts w:ascii="Arial" w:hAnsi="Arial" w:cs="Arial"/>
            <w:sz w:val="24"/>
            <w:szCs w:val="24"/>
          </w:rPr>
          <w:t xml:space="preserve"> το ποσό που θέλει να προσθέσε</w:t>
        </w:r>
      </w:ins>
      <w:ins w:id="166" w:author="Manos" w:date="2018-01-01T20:23:00Z">
        <w:r>
          <w:rPr>
            <w:rFonts w:ascii="Arial" w:hAnsi="Arial" w:cs="Arial"/>
            <w:sz w:val="24"/>
            <w:szCs w:val="24"/>
          </w:rPr>
          <w:t xml:space="preserve">ι στο πλαίσιο </w:t>
        </w:r>
        <w:r w:rsidRPr="00605251">
          <w:rPr>
            <w:rFonts w:ascii="Arial" w:hAnsi="Arial" w:cs="Arial"/>
            <w:sz w:val="24"/>
            <w:szCs w:val="24"/>
            <w:rPrChange w:id="167" w:author="Manos" w:date="2018-01-01T20:23:00Z">
              <w:rPr>
                <w:rFonts w:ascii="Arial" w:hAnsi="Arial" w:cs="Arial"/>
                <w:sz w:val="24"/>
                <w:szCs w:val="24"/>
                <w:lang w:val="en-US"/>
              </w:rPr>
            </w:rPrChange>
          </w:rPr>
          <w:t>“</w:t>
        </w:r>
        <w:r>
          <w:rPr>
            <w:rFonts w:ascii="Arial" w:hAnsi="Arial" w:cs="Arial"/>
            <w:sz w:val="24"/>
            <w:szCs w:val="24"/>
            <w:lang w:val="en-US"/>
          </w:rPr>
          <w:t>Update</w:t>
        </w:r>
        <w:r w:rsidRPr="00605251">
          <w:rPr>
            <w:rFonts w:ascii="Arial" w:hAnsi="Arial" w:cs="Arial"/>
            <w:sz w:val="24"/>
            <w:szCs w:val="24"/>
            <w:rPrChange w:id="168" w:author="Manos" w:date="2018-01-01T20:23:00Z">
              <w:rPr>
                <w:rFonts w:ascii="Arial" w:hAnsi="Arial" w:cs="Arial"/>
                <w:sz w:val="24"/>
                <w:szCs w:val="24"/>
                <w:lang w:val="en-US"/>
              </w:rPr>
            </w:rPrChange>
          </w:rPr>
          <w:t xml:space="preserve"> </w:t>
        </w:r>
        <w:r>
          <w:rPr>
            <w:rFonts w:ascii="Arial" w:hAnsi="Arial" w:cs="Arial"/>
            <w:sz w:val="24"/>
            <w:szCs w:val="24"/>
            <w:lang w:val="en-US"/>
          </w:rPr>
          <w:t>Balance</w:t>
        </w:r>
        <w:r w:rsidRPr="00605251">
          <w:rPr>
            <w:rFonts w:ascii="Arial" w:hAnsi="Arial" w:cs="Arial"/>
            <w:sz w:val="24"/>
            <w:szCs w:val="24"/>
            <w:rPrChange w:id="169" w:author="Manos" w:date="2018-01-01T20:24:00Z">
              <w:rPr>
                <w:rFonts w:ascii="Arial" w:hAnsi="Arial" w:cs="Arial"/>
                <w:sz w:val="24"/>
                <w:szCs w:val="24"/>
                <w:lang w:val="en-US"/>
              </w:rPr>
            </w:rPrChange>
          </w:rPr>
          <w:t>”</w:t>
        </w:r>
        <w:r>
          <w:rPr>
            <w:rFonts w:ascii="Arial" w:hAnsi="Arial" w:cs="Arial"/>
            <w:sz w:val="24"/>
            <w:szCs w:val="24"/>
          </w:rPr>
          <w:t xml:space="preserve"> και πατώντας το κουμπί </w:t>
        </w:r>
        <w:r w:rsidRPr="00605251">
          <w:rPr>
            <w:rFonts w:ascii="Arial" w:hAnsi="Arial" w:cs="Arial"/>
            <w:sz w:val="24"/>
            <w:szCs w:val="24"/>
            <w:rPrChange w:id="170" w:author="Manos" w:date="2018-01-01T20:23:00Z">
              <w:rPr>
                <w:rFonts w:ascii="Arial" w:hAnsi="Arial" w:cs="Arial"/>
                <w:sz w:val="24"/>
                <w:szCs w:val="24"/>
                <w:lang w:val="en-US"/>
              </w:rPr>
            </w:rPrChange>
          </w:rPr>
          <w:t>“</w:t>
        </w:r>
        <w:r w:rsidRPr="00605251">
          <w:rPr>
            <w:rFonts w:ascii="Arial" w:hAnsi="Arial" w:cs="Arial"/>
            <w:b/>
            <w:sz w:val="24"/>
            <w:szCs w:val="24"/>
            <w:lang w:val="en-US"/>
            <w:rPrChange w:id="171" w:author="Manos" w:date="2018-01-01T20:23:00Z">
              <w:rPr>
                <w:rFonts w:ascii="Arial" w:hAnsi="Arial" w:cs="Arial"/>
                <w:sz w:val="24"/>
                <w:szCs w:val="24"/>
                <w:lang w:val="en-US"/>
              </w:rPr>
            </w:rPrChange>
          </w:rPr>
          <w:t>Submit</w:t>
        </w:r>
        <w:r w:rsidRPr="00605251">
          <w:rPr>
            <w:rFonts w:ascii="Arial" w:hAnsi="Arial" w:cs="Arial"/>
            <w:sz w:val="24"/>
            <w:szCs w:val="24"/>
            <w:rPrChange w:id="172" w:author="Manos" w:date="2018-01-01T20:23:00Z">
              <w:rPr>
                <w:rFonts w:ascii="Arial" w:hAnsi="Arial" w:cs="Arial"/>
                <w:sz w:val="24"/>
                <w:szCs w:val="24"/>
                <w:lang w:val="en-US"/>
              </w:rPr>
            </w:rPrChange>
          </w:rPr>
          <w:t xml:space="preserve">”. </w:t>
        </w:r>
      </w:ins>
    </w:p>
    <w:p w14:paraId="18B899F3" w14:textId="2C98D129" w:rsidR="00605251" w:rsidRDefault="00605251" w:rsidP="00605251">
      <w:pPr>
        <w:pStyle w:val="ListParagraph"/>
        <w:tabs>
          <w:tab w:val="left" w:pos="720"/>
        </w:tabs>
        <w:ind w:left="1800"/>
        <w:jc w:val="both"/>
        <w:rPr>
          <w:ins w:id="173" w:author="Manos" w:date="2018-01-01T20:34:00Z"/>
          <w:rFonts w:ascii="Arial" w:hAnsi="Arial" w:cs="Arial"/>
          <w:sz w:val="24"/>
          <w:szCs w:val="24"/>
        </w:rPr>
      </w:pPr>
      <w:ins w:id="174" w:author="Manos" w:date="2018-01-01T20:26:00Z">
        <w:r>
          <w:rPr>
            <w:rFonts w:ascii="Arial" w:hAnsi="Arial" w:cs="Arial"/>
            <w:sz w:val="24"/>
            <w:szCs w:val="24"/>
          </w:rPr>
          <w:t>Επίσης ο χρ</w:t>
        </w:r>
      </w:ins>
      <w:ins w:id="175" w:author="Manos" w:date="2018-01-01T20:27:00Z">
        <w:r>
          <w:rPr>
            <w:rFonts w:ascii="Arial" w:hAnsi="Arial" w:cs="Arial"/>
            <w:sz w:val="24"/>
            <w:szCs w:val="24"/>
          </w:rPr>
          <w:t xml:space="preserve">ήστης έχει την δυνατότητα να αλλάξει τις πληροφορίες του πατώντας το κουμπί </w:t>
        </w:r>
        <w:r w:rsidRPr="00605251">
          <w:rPr>
            <w:rFonts w:ascii="Arial" w:hAnsi="Arial" w:cs="Arial"/>
            <w:sz w:val="24"/>
            <w:szCs w:val="24"/>
            <w:rPrChange w:id="176" w:author="Manos" w:date="2018-01-01T20:27:00Z">
              <w:rPr>
                <w:rFonts w:ascii="Arial" w:hAnsi="Arial" w:cs="Arial"/>
                <w:sz w:val="24"/>
                <w:szCs w:val="24"/>
                <w:lang w:val="en-US"/>
              </w:rPr>
            </w:rPrChange>
          </w:rPr>
          <w:t>“</w:t>
        </w:r>
        <w:r w:rsidRPr="00605251">
          <w:rPr>
            <w:rFonts w:ascii="Arial" w:hAnsi="Arial" w:cs="Arial"/>
            <w:b/>
            <w:sz w:val="24"/>
            <w:szCs w:val="24"/>
            <w:lang w:val="en-US"/>
            <w:rPrChange w:id="177" w:author="Manos" w:date="2018-01-01T20:27:00Z">
              <w:rPr>
                <w:rFonts w:ascii="Arial" w:hAnsi="Arial" w:cs="Arial"/>
                <w:sz w:val="24"/>
                <w:szCs w:val="24"/>
                <w:lang w:val="en-US"/>
              </w:rPr>
            </w:rPrChange>
          </w:rPr>
          <w:t>Edit</w:t>
        </w:r>
        <w:r w:rsidRPr="00605251">
          <w:rPr>
            <w:rFonts w:ascii="Arial" w:hAnsi="Arial" w:cs="Arial"/>
            <w:sz w:val="24"/>
            <w:szCs w:val="24"/>
            <w:rPrChange w:id="178" w:author="Manos" w:date="2018-01-01T20:27:00Z">
              <w:rPr>
                <w:rFonts w:ascii="Arial" w:hAnsi="Arial" w:cs="Arial"/>
                <w:sz w:val="24"/>
                <w:szCs w:val="24"/>
                <w:lang w:val="en-US"/>
              </w:rPr>
            </w:rPrChange>
          </w:rPr>
          <w:t xml:space="preserve">” </w:t>
        </w:r>
        <w:r>
          <w:rPr>
            <w:rFonts w:ascii="Arial" w:hAnsi="Arial" w:cs="Arial"/>
            <w:sz w:val="24"/>
            <w:szCs w:val="24"/>
          </w:rPr>
          <w:t xml:space="preserve">δίπλα από την πληροφορία την οποία θέλει να αλλάξει. </w:t>
        </w:r>
      </w:ins>
    </w:p>
    <w:p w14:paraId="7D9CCECF" w14:textId="488EFD0F" w:rsidR="000417A9" w:rsidRPr="00DF7A1F" w:rsidRDefault="000417A9" w:rsidP="00605251">
      <w:pPr>
        <w:pStyle w:val="ListParagraph"/>
        <w:tabs>
          <w:tab w:val="left" w:pos="720"/>
        </w:tabs>
        <w:ind w:left="1800"/>
        <w:jc w:val="both"/>
        <w:rPr>
          <w:ins w:id="179" w:author="Manos" w:date="2018-01-01T20:24:00Z"/>
          <w:rFonts w:ascii="Arial" w:hAnsi="Arial" w:cs="Arial"/>
          <w:sz w:val="24"/>
          <w:szCs w:val="24"/>
        </w:rPr>
      </w:pPr>
      <w:ins w:id="180" w:author="Manos" w:date="2018-01-01T20:34:00Z">
        <w:r>
          <w:rPr>
            <w:rFonts w:ascii="Arial" w:hAnsi="Arial" w:cs="Arial"/>
            <w:noProof/>
            <w:sz w:val="24"/>
            <w:szCs w:val="24"/>
          </w:rPr>
          <w:drawing>
            <wp:inline distT="0" distB="0" distL="0" distR="0" wp14:anchorId="4744AAC0" wp14:editId="77C165C5">
              <wp:extent cx="4523857" cy="2276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40641" cy="2284921"/>
                      </a:xfrm>
                      <a:prstGeom prst="rect">
                        <a:avLst/>
                      </a:prstGeom>
                      <a:noFill/>
                      <a:ln>
                        <a:noFill/>
                      </a:ln>
                    </pic:spPr>
                  </pic:pic>
                </a:graphicData>
              </a:graphic>
            </wp:inline>
          </w:drawing>
        </w:r>
      </w:ins>
    </w:p>
    <w:p w14:paraId="42B2FA3D" w14:textId="31F9A932" w:rsidR="00605251" w:rsidRDefault="00605251" w:rsidP="00605251">
      <w:pPr>
        <w:pStyle w:val="ListParagraph"/>
        <w:numPr>
          <w:ilvl w:val="0"/>
          <w:numId w:val="6"/>
        </w:numPr>
        <w:tabs>
          <w:tab w:val="left" w:pos="720"/>
        </w:tabs>
        <w:jc w:val="both"/>
        <w:rPr>
          <w:ins w:id="181" w:author="Manos" w:date="2018-01-01T20:25:00Z"/>
          <w:rFonts w:ascii="Arial" w:hAnsi="Arial" w:cs="Arial"/>
          <w:sz w:val="24"/>
          <w:szCs w:val="24"/>
          <w:u w:val="single"/>
        </w:rPr>
      </w:pPr>
      <w:ins w:id="182" w:author="Manos" w:date="2018-01-01T20:25:00Z">
        <w:r w:rsidRPr="006760F2">
          <w:rPr>
            <w:rFonts w:ascii="Arial" w:hAnsi="Arial" w:cs="Arial"/>
            <w:sz w:val="24"/>
            <w:szCs w:val="24"/>
            <w:u w:val="single"/>
          </w:rPr>
          <w:t>6.3.4.</w:t>
        </w:r>
        <w:r>
          <w:rPr>
            <w:rFonts w:ascii="Arial" w:hAnsi="Arial" w:cs="Arial"/>
            <w:sz w:val="24"/>
            <w:szCs w:val="24"/>
            <w:u w:val="single"/>
          </w:rPr>
          <w:t>3</w:t>
        </w:r>
        <w:r>
          <w:rPr>
            <w:rFonts w:ascii="Arial" w:hAnsi="Arial" w:cs="Arial"/>
            <w:sz w:val="24"/>
            <w:szCs w:val="24"/>
            <w:u w:val="single"/>
          </w:rPr>
          <w:t xml:space="preserve"> </w:t>
        </w:r>
        <w:r>
          <w:rPr>
            <w:rFonts w:ascii="Arial" w:hAnsi="Arial" w:cs="Arial"/>
            <w:sz w:val="24"/>
            <w:szCs w:val="24"/>
            <w:u w:val="single"/>
          </w:rPr>
          <w:t>Ιστορικό Δοσοληψιών (</w:t>
        </w:r>
        <w:r>
          <w:rPr>
            <w:rFonts w:ascii="Arial" w:hAnsi="Arial" w:cs="Arial"/>
            <w:sz w:val="24"/>
            <w:szCs w:val="24"/>
            <w:u w:val="single"/>
            <w:lang w:val="en-US"/>
          </w:rPr>
          <w:t xml:space="preserve">Transaction History) </w:t>
        </w:r>
      </w:ins>
    </w:p>
    <w:p w14:paraId="572B90A6" w14:textId="77777777" w:rsidR="009F7F0A" w:rsidRDefault="00605251" w:rsidP="00605251">
      <w:pPr>
        <w:pStyle w:val="ListParagraph"/>
        <w:tabs>
          <w:tab w:val="left" w:pos="720"/>
        </w:tabs>
        <w:ind w:left="1800"/>
        <w:jc w:val="both"/>
        <w:rPr>
          <w:ins w:id="183" w:author="Manos" w:date="2018-01-01T20:43:00Z"/>
          <w:rFonts w:ascii="Arial" w:hAnsi="Arial" w:cs="Arial"/>
          <w:noProof/>
          <w:sz w:val="24"/>
          <w:szCs w:val="24"/>
        </w:rPr>
      </w:pPr>
      <w:ins w:id="184" w:author="Manos" w:date="2018-01-01T20:25:00Z">
        <w:r>
          <w:rPr>
            <w:rFonts w:ascii="Arial" w:hAnsi="Arial" w:cs="Arial"/>
            <w:sz w:val="24"/>
            <w:szCs w:val="24"/>
          </w:rPr>
          <w:t>Σε αυτή την σελίδα εμφανίζεται το ιστορικό όλων των δοσολη</w:t>
        </w:r>
      </w:ins>
      <w:ins w:id="185" w:author="Manos" w:date="2018-01-01T20:26:00Z">
        <w:r>
          <w:rPr>
            <w:rFonts w:ascii="Arial" w:hAnsi="Arial" w:cs="Arial"/>
            <w:sz w:val="24"/>
            <w:szCs w:val="24"/>
          </w:rPr>
          <w:t xml:space="preserve">ψιών </w:t>
        </w:r>
      </w:ins>
      <w:ins w:id="186" w:author="Manos" w:date="2018-01-01T20:28:00Z">
        <w:r>
          <w:rPr>
            <w:rFonts w:ascii="Arial" w:hAnsi="Arial" w:cs="Arial"/>
            <w:sz w:val="24"/>
            <w:szCs w:val="24"/>
          </w:rPr>
          <w:t xml:space="preserve">του χρήστη για όλες τις παραγγελίες που έχει κάνει. </w:t>
        </w:r>
      </w:ins>
      <w:ins w:id="187" w:author="Manos" w:date="2018-01-01T20:29:00Z">
        <w:r w:rsidR="00762C69">
          <w:rPr>
            <w:rFonts w:ascii="Arial" w:hAnsi="Arial" w:cs="Arial"/>
            <w:sz w:val="24"/>
            <w:szCs w:val="24"/>
          </w:rPr>
          <w:t xml:space="preserve">Ο χρήστης μπορεί να αναζητήσει δοσοληψίες </w:t>
        </w:r>
      </w:ins>
      <w:ins w:id="188" w:author="Manos" w:date="2018-01-01T20:30:00Z">
        <w:r w:rsidR="00762C69">
          <w:rPr>
            <w:rFonts w:ascii="Arial" w:hAnsi="Arial" w:cs="Arial"/>
            <w:sz w:val="24"/>
            <w:szCs w:val="24"/>
          </w:rPr>
          <w:t xml:space="preserve">επιλέγοντας ένα εύρος ημερομηνίας ή/και ώρας. Πατώντας πάνω στο άσπρο πλαίσιο </w:t>
        </w:r>
        <w:r w:rsidR="00762C69" w:rsidRPr="00762C69">
          <w:rPr>
            <w:rFonts w:ascii="Arial" w:hAnsi="Arial" w:cs="Arial"/>
            <w:sz w:val="24"/>
            <w:szCs w:val="24"/>
            <w:rPrChange w:id="189" w:author="Manos" w:date="2018-01-01T20:31:00Z">
              <w:rPr>
                <w:rFonts w:ascii="Arial" w:hAnsi="Arial" w:cs="Arial"/>
                <w:sz w:val="24"/>
                <w:szCs w:val="24"/>
                <w:lang w:val="en-US"/>
              </w:rPr>
            </w:rPrChange>
          </w:rPr>
          <w:t>“</w:t>
        </w:r>
        <w:r w:rsidR="00762C69">
          <w:rPr>
            <w:rFonts w:ascii="Arial" w:hAnsi="Arial" w:cs="Arial"/>
            <w:sz w:val="24"/>
            <w:szCs w:val="24"/>
            <w:lang w:val="en-US"/>
          </w:rPr>
          <w:t>mm</w:t>
        </w:r>
        <w:r w:rsidR="00762C69" w:rsidRPr="00762C69">
          <w:rPr>
            <w:rFonts w:ascii="Arial" w:hAnsi="Arial" w:cs="Arial"/>
            <w:sz w:val="24"/>
            <w:szCs w:val="24"/>
            <w:rPrChange w:id="190" w:author="Manos" w:date="2018-01-01T20:31:00Z">
              <w:rPr>
                <w:rFonts w:ascii="Arial" w:hAnsi="Arial" w:cs="Arial"/>
                <w:sz w:val="24"/>
                <w:szCs w:val="24"/>
                <w:lang w:val="en-US"/>
              </w:rPr>
            </w:rPrChange>
          </w:rPr>
          <w:t>/</w:t>
        </w:r>
        <w:proofErr w:type="spellStart"/>
        <w:r w:rsidR="00762C69">
          <w:rPr>
            <w:rFonts w:ascii="Arial" w:hAnsi="Arial" w:cs="Arial"/>
            <w:sz w:val="24"/>
            <w:szCs w:val="24"/>
            <w:lang w:val="en-US"/>
          </w:rPr>
          <w:t>dd</w:t>
        </w:r>
        <w:proofErr w:type="spellEnd"/>
        <w:r w:rsidR="00762C69" w:rsidRPr="00762C69">
          <w:rPr>
            <w:rFonts w:ascii="Arial" w:hAnsi="Arial" w:cs="Arial"/>
            <w:sz w:val="24"/>
            <w:szCs w:val="24"/>
            <w:rPrChange w:id="191" w:author="Manos" w:date="2018-01-01T20:31:00Z">
              <w:rPr>
                <w:rFonts w:ascii="Arial" w:hAnsi="Arial" w:cs="Arial"/>
                <w:sz w:val="24"/>
                <w:szCs w:val="24"/>
                <w:lang w:val="en-US"/>
              </w:rPr>
            </w:rPrChange>
          </w:rPr>
          <w:t>/</w:t>
        </w:r>
        <w:proofErr w:type="spellStart"/>
        <w:r w:rsidR="00762C69">
          <w:rPr>
            <w:rFonts w:ascii="Arial" w:hAnsi="Arial" w:cs="Arial"/>
            <w:sz w:val="24"/>
            <w:szCs w:val="24"/>
            <w:lang w:val="en-US"/>
          </w:rPr>
          <w:t>yyyy</w:t>
        </w:r>
        <w:proofErr w:type="spellEnd"/>
        <w:r w:rsidR="00762C69" w:rsidRPr="00762C69">
          <w:rPr>
            <w:rFonts w:ascii="Arial" w:hAnsi="Arial" w:cs="Arial"/>
            <w:sz w:val="24"/>
            <w:szCs w:val="24"/>
            <w:rPrChange w:id="192" w:author="Manos" w:date="2018-01-01T20:31:00Z">
              <w:rPr>
                <w:rFonts w:ascii="Arial" w:hAnsi="Arial" w:cs="Arial"/>
                <w:sz w:val="24"/>
                <w:szCs w:val="24"/>
                <w:lang w:val="en-US"/>
              </w:rPr>
            </w:rPrChange>
          </w:rPr>
          <w:t xml:space="preserve">” </w:t>
        </w:r>
        <w:r w:rsidR="00762C69">
          <w:rPr>
            <w:rFonts w:ascii="Arial" w:hAnsi="Arial" w:cs="Arial"/>
            <w:sz w:val="24"/>
            <w:szCs w:val="24"/>
          </w:rPr>
          <w:t xml:space="preserve">εμφανίζεται </w:t>
        </w:r>
      </w:ins>
      <w:ins w:id="193" w:author="Manos" w:date="2018-01-01T20:31:00Z">
        <w:r w:rsidR="00762C69">
          <w:rPr>
            <w:rFonts w:ascii="Arial" w:hAnsi="Arial" w:cs="Arial"/>
            <w:sz w:val="24"/>
            <w:szCs w:val="24"/>
          </w:rPr>
          <w:t>ένα ημερολόγιο από το οποίο μπορεί ο χρήστης να επιλέξει την ακριβή ημερομηνία που θέλει. Πατώντας</w:t>
        </w:r>
        <w:r w:rsidR="00762C69" w:rsidRPr="00DF7A1F">
          <w:rPr>
            <w:rFonts w:ascii="Arial" w:hAnsi="Arial" w:cs="Arial"/>
            <w:sz w:val="24"/>
            <w:szCs w:val="24"/>
          </w:rPr>
          <w:t xml:space="preserve"> </w:t>
        </w:r>
        <w:r w:rsidR="00762C69">
          <w:rPr>
            <w:rFonts w:ascii="Arial" w:hAnsi="Arial" w:cs="Arial"/>
            <w:sz w:val="24"/>
            <w:szCs w:val="24"/>
          </w:rPr>
          <w:t>στο</w:t>
        </w:r>
        <w:r w:rsidR="00762C69" w:rsidRPr="00DF7A1F">
          <w:rPr>
            <w:rFonts w:ascii="Arial" w:hAnsi="Arial" w:cs="Arial"/>
            <w:sz w:val="24"/>
            <w:szCs w:val="24"/>
          </w:rPr>
          <w:t xml:space="preserve"> </w:t>
        </w:r>
        <w:r w:rsidR="00762C69" w:rsidRPr="00762C69">
          <w:rPr>
            <w:rFonts w:ascii="Arial" w:hAnsi="Arial" w:cs="Arial"/>
            <w:sz w:val="24"/>
            <w:szCs w:val="24"/>
            <w:rPrChange w:id="194" w:author="Manos" w:date="2018-01-01T20:32:00Z">
              <w:rPr>
                <w:rFonts w:ascii="Arial" w:hAnsi="Arial" w:cs="Arial"/>
                <w:sz w:val="24"/>
                <w:szCs w:val="24"/>
                <w:lang w:val="en-US"/>
              </w:rPr>
            </w:rPrChange>
          </w:rPr>
          <w:t>“</w:t>
        </w:r>
      </w:ins>
      <w:ins w:id="195" w:author="Manos" w:date="2018-01-01T20:32:00Z">
        <w:r w:rsidR="00762C69">
          <w:rPr>
            <w:rFonts w:ascii="Arial" w:hAnsi="Arial" w:cs="Arial"/>
            <w:sz w:val="24"/>
            <w:szCs w:val="24"/>
            <w:lang w:val="en-US"/>
          </w:rPr>
          <w:t>Select</w:t>
        </w:r>
        <w:r w:rsidR="00762C69" w:rsidRPr="00762C69">
          <w:rPr>
            <w:rFonts w:ascii="Arial" w:hAnsi="Arial" w:cs="Arial"/>
            <w:sz w:val="24"/>
            <w:szCs w:val="24"/>
            <w:rPrChange w:id="196" w:author="Manos" w:date="2018-01-01T20:32:00Z">
              <w:rPr>
                <w:rFonts w:ascii="Arial" w:hAnsi="Arial" w:cs="Arial"/>
                <w:sz w:val="24"/>
                <w:szCs w:val="24"/>
                <w:lang w:val="en-US"/>
              </w:rPr>
            </w:rPrChange>
          </w:rPr>
          <w:t xml:space="preserve"> </w:t>
        </w:r>
        <w:r w:rsidR="00762C69">
          <w:rPr>
            <w:rFonts w:ascii="Arial" w:hAnsi="Arial" w:cs="Arial"/>
            <w:sz w:val="24"/>
            <w:szCs w:val="24"/>
            <w:lang w:val="en-US"/>
          </w:rPr>
          <w:t>Time</w:t>
        </w:r>
        <w:r w:rsidR="00762C69" w:rsidRPr="00762C69">
          <w:rPr>
            <w:rFonts w:ascii="Arial" w:hAnsi="Arial" w:cs="Arial"/>
            <w:sz w:val="24"/>
            <w:szCs w:val="24"/>
            <w:rPrChange w:id="197" w:author="Manos" w:date="2018-01-01T20:32:00Z">
              <w:rPr>
                <w:rFonts w:ascii="Arial" w:hAnsi="Arial" w:cs="Arial"/>
                <w:sz w:val="24"/>
                <w:szCs w:val="24"/>
                <w:lang w:val="en-US"/>
              </w:rPr>
            </w:rPrChange>
          </w:rPr>
          <w:t xml:space="preserve"> </w:t>
        </w:r>
        <w:r w:rsidR="00762C69">
          <w:rPr>
            <w:rFonts w:ascii="Arial" w:hAnsi="Arial" w:cs="Arial"/>
            <w:sz w:val="24"/>
            <w:szCs w:val="24"/>
            <w:lang w:val="en-US"/>
          </w:rPr>
          <w:t>Lower</w:t>
        </w:r>
        <w:r w:rsidR="00762C69" w:rsidRPr="00762C69">
          <w:rPr>
            <w:rFonts w:ascii="Arial" w:hAnsi="Arial" w:cs="Arial"/>
            <w:sz w:val="24"/>
            <w:szCs w:val="24"/>
            <w:rPrChange w:id="198" w:author="Manos" w:date="2018-01-01T20:32:00Z">
              <w:rPr>
                <w:rFonts w:ascii="Arial" w:hAnsi="Arial" w:cs="Arial"/>
                <w:sz w:val="24"/>
                <w:szCs w:val="24"/>
                <w:lang w:val="en-US"/>
              </w:rPr>
            </w:rPrChange>
          </w:rPr>
          <w:t>/</w:t>
        </w:r>
        <w:r w:rsidR="00762C69">
          <w:rPr>
            <w:rFonts w:ascii="Arial" w:hAnsi="Arial" w:cs="Arial"/>
            <w:sz w:val="24"/>
            <w:szCs w:val="24"/>
            <w:lang w:val="en-US"/>
          </w:rPr>
          <w:t>Upper</w:t>
        </w:r>
        <w:r w:rsidR="00762C69" w:rsidRPr="00762C69">
          <w:rPr>
            <w:rFonts w:ascii="Arial" w:hAnsi="Arial" w:cs="Arial"/>
            <w:sz w:val="24"/>
            <w:szCs w:val="24"/>
            <w:rPrChange w:id="199" w:author="Manos" w:date="2018-01-01T20:32:00Z">
              <w:rPr>
                <w:rFonts w:ascii="Arial" w:hAnsi="Arial" w:cs="Arial"/>
                <w:sz w:val="24"/>
                <w:szCs w:val="24"/>
                <w:lang w:val="en-US"/>
              </w:rPr>
            </w:rPrChange>
          </w:rPr>
          <w:t xml:space="preserve"> </w:t>
        </w:r>
        <w:r w:rsidR="00762C69">
          <w:rPr>
            <w:rFonts w:ascii="Arial" w:hAnsi="Arial" w:cs="Arial"/>
            <w:sz w:val="24"/>
            <w:szCs w:val="24"/>
            <w:lang w:val="en-US"/>
          </w:rPr>
          <w:t>Bound</w:t>
        </w:r>
        <w:r w:rsidR="00762C69" w:rsidRPr="00762C69">
          <w:rPr>
            <w:rFonts w:ascii="Arial" w:hAnsi="Arial" w:cs="Arial"/>
            <w:sz w:val="24"/>
            <w:szCs w:val="24"/>
            <w:rPrChange w:id="200" w:author="Manos" w:date="2018-01-01T20:32:00Z">
              <w:rPr>
                <w:rFonts w:ascii="Arial" w:hAnsi="Arial" w:cs="Arial"/>
                <w:sz w:val="24"/>
                <w:szCs w:val="24"/>
                <w:lang w:val="en-US"/>
              </w:rPr>
            </w:rPrChange>
          </w:rPr>
          <w:t xml:space="preserve">” </w:t>
        </w:r>
        <w:r w:rsidR="00762C69">
          <w:rPr>
            <w:rFonts w:ascii="Arial" w:hAnsi="Arial" w:cs="Arial"/>
            <w:sz w:val="24"/>
            <w:szCs w:val="24"/>
          </w:rPr>
          <w:t>μπορεί</w:t>
        </w:r>
        <w:r w:rsidR="00762C69" w:rsidRPr="00DF7A1F">
          <w:rPr>
            <w:rFonts w:ascii="Arial" w:hAnsi="Arial" w:cs="Arial"/>
            <w:sz w:val="24"/>
            <w:szCs w:val="24"/>
          </w:rPr>
          <w:t xml:space="preserve"> </w:t>
        </w:r>
        <w:r w:rsidR="00762C69">
          <w:rPr>
            <w:rFonts w:ascii="Arial" w:hAnsi="Arial" w:cs="Arial"/>
            <w:sz w:val="24"/>
            <w:szCs w:val="24"/>
          </w:rPr>
          <w:t>να</w:t>
        </w:r>
        <w:r w:rsidR="00762C69" w:rsidRPr="00DF7A1F">
          <w:rPr>
            <w:rFonts w:ascii="Arial" w:hAnsi="Arial" w:cs="Arial"/>
            <w:sz w:val="24"/>
            <w:szCs w:val="24"/>
          </w:rPr>
          <w:t xml:space="preserve"> </w:t>
        </w:r>
        <w:r w:rsidR="00762C69">
          <w:rPr>
            <w:rFonts w:ascii="Arial" w:hAnsi="Arial" w:cs="Arial"/>
            <w:sz w:val="24"/>
            <w:szCs w:val="24"/>
          </w:rPr>
          <w:t xml:space="preserve">πληκτρολογήσει την ακριβή ώρα που θέλει. Τέλος, πατώντας το κουμπί </w:t>
        </w:r>
        <w:r w:rsidR="00762C69" w:rsidRPr="00762C69">
          <w:rPr>
            <w:rFonts w:ascii="Arial" w:hAnsi="Arial" w:cs="Arial"/>
            <w:sz w:val="24"/>
            <w:szCs w:val="24"/>
            <w:rPrChange w:id="201" w:author="Manos" w:date="2018-01-01T20:32:00Z">
              <w:rPr>
                <w:rFonts w:ascii="Arial" w:hAnsi="Arial" w:cs="Arial"/>
                <w:sz w:val="24"/>
                <w:szCs w:val="24"/>
                <w:lang w:val="en-US"/>
              </w:rPr>
            </w:rPrChange>
          </w:rPr>
          <w:t>“</w:t>
        </w:r>
        <w:r w:rsidR="00762C69" w:rsidRPr="00762C69">
          <w:rPr>
            <w:rFonts w:ascii="Arial" w:hAnsi="Arial" w:cs="Arial"/>
            <w:b/>
            <w:sz w:val="24"/>
            <w:szCs w:val="24"/>
            <w:lang w:val="en-US"/>
            <w:rPrChange w:id="202" w:author="Manos" w:date="2018-01-01T20:33:00Z">
              <w:rPr>
                <w:rFonts w:ascii="Arial" w:hAnsi="Arial" w:cs="Arial"/>
                <w:sz w:val="24"/>
                <w:szCs w:val="24"/>
                <w:lang w:val="en-US"/>
              </w:rPr>
            </w:rPrChange>
          </w:rPr>
          <w:t>Apply</w:t>
        </w:r>
        <w:r w:rsidR="00762C69" w:rsidRPr="00762C69">
          <w:rPr>
            <w:rFonts w:ascii="Arial" w:hAnsi="Arial" w:cs="Arial"/>
            <w:sz w:val="24"/>
            <w:szCs w:val="24"/>
            <w:rPrChange w:id="203" w:author="Manos" w:date="2018-01-01T20:32:00Z">
              <w:rPr>
                <w:rFonts w:ascii="Arial" w:hAnsi="Arial" w:cs="Arial"/>
                <w:sz w:val="24"/>
                <w:szCs w:val="24"/>
                <w:lang w:val="en-US"/>
              </w:rPr>
            </w:rPrChange>
          </w:rPr>
          <w:t xml:space="preserve">” </w:t>
        </w:r>
        <w:r w:rsidR="00762C69">
          <w:rPr>
            <w:rFonts w:ascii="Arial" w:hAnsi="Arial" w:cs="Arial"/>
            <w:sz w:val="24"/>
            <w:szCs w:val="24"/>
          </w:rPr>
          <w:t>εφαρμόζει το φίλτρο που έθεσε και εν τέλει βλέπει τις δοσοληψίες της επιθυμητή</w:t>
        </w:r>
      </w:ins>
      <w:ins w:id="204" w:author="Manos" w:date="2018-01-01T20:33:00Z">
        <w:r w:rsidR="00762C69">
          <w:rPr>
            <w:rFonts w:ascii="Arial" w:hAnsi="Arial" w:cs="Arial"/>
            <w:sz w:val="24"/>
            <w:szCs w:val="24"/>
          </w:rPr>
          <w:t xml:space="preserve">ς χρονικής περιόδου. Πατώντας το κουμπί </w:t>
        </w:r>
        <w:r w:rsidR="00762C69" w:rsidRPr="00762C69">
          <w:rPr>
            <w:rFonts w:ascii="Arial" w:hAnsi="Arial" w:cs="Arial"/>
            <w:sz w:val="24"/>
            <w:szCs w:val="24"/>
            <w:rPrChange w:id="205" w:author="Manos" w:date="2018-01-01T20:33:00Z">
              <w:rPr>
                <w:rFonts w:ascii="Arial" w:hAnsi="Arial" w:cs="Arial"/>
                <w:sz w:val="24"/>
                <w:szCs w:val="24"/>
                <w:lang w:val="en-US"/>
              </w:rPr>
            </w:rPrChange>
          </w:rPr>
          <w:t>“</w:t>
        </w:r>
        <w:r w:rsidR="00762C69" w:rsidRPr="00762C69">
          <w:rPr>
            <w:rFonts w:ascii="Arial" w:hAnsi="Arial" w:cs="Arial"/>
            <w:b/>
            <w:sz w:val="24"/>
            <w:szCs w:val="24"/>
            <w:lang w:val="en-US"/>
            <w:rPrChange w:id="206" w:author="Manos" w:date="2018-01-01T20:33:00Z">
              <w:rPr>
                <w:rFonts w:ascii="Arial" w:hAnsi="Arial" w:cs="Arial"/>
                <w:sz w:val="24"/>
                <w:szCs w:val="24"/>
                <w:lang w:val="en-US"/>
              </w:rPr>
            </w:rPrChange>
          </w:rPr>
          <w:t>Clear</w:t>
        </w:r>
        <w:r w:rsidR="00762C69" w:rsidRPr="00762C69">
          <w:rPr>
            <w:rFonts w:ascii="Arial" w:hAnsi="Arial" w:cs="Arial"/>
            <w:sz w:val="24"/>
            <w:szCs w:val="24"/>
            <w:rPrChange w:id="207" w:author="Manos" w:date="2018-01-01T20:33:00Z">
              <w:rPr>
                <w:rFonts w:ascii="Arial" w:hAnsi="Arial" w:cs="Arial"/>
                <w:sz w:val="24"/>
                <w:szCs w:val="24"/>
                <w:lang w:val="en-US"/>
              </w:rPr>
            </w:rPrChange>
          </w:rPr>
          <w:t xml:space="preserve">” </w:t>
        </w:r>
        <w:r w:rsidR="00762C69">
          <w:rPr>
            <w:rFonts w:ascii="Arial" w:hAnsi="Arial" w:cs="Arial"/>
            <w:sz w:val="24"/>
            <w:szCs w:val="24"/>
          </w:rPr>
          <w:t>καθαρίζει το φίλτρο επομένως εμφανίζονται πάλι όλες οι δοσοληψίες για όλες τις παραγγελίες.</w:t>
        </w:r>
      </w:ins>
      <w:ins w:id="208" w:author="Manos" w:date="2018-01-01T20:35:00Z">
        <w:r w:rsidR="000417A9" w:rsidRPr="000417A9">
          <w:rPr>
            <w:rFonts w:ascii="Arial" w:hAnsi="Arial" w:cs="Arial"/>
            <w:noProof/>
            <w:sz w:val="24"/>
            <w:szCs w:val="24"/>
          </w:rPr>
          <w:t xml:space="preserve"> </w:t>
        </w:r>
      </w:ins>
    </w:p>
    <w:p w14:paraId="51DCBF2D" w14:textId="55DE95F4" w:rsidR="00605251" w:rsidRPr="00762C69" w:rsidRDefault="000417A9" w:rsidP="00605251">
      <w:pPr>
        <w:pStyle w:val="ListParagraph"/>
        <w:tabs>
          <w:tab w:val="left" w:pos="720"/>
        </w:tabs>
        <w:ind w:left="1800"/>
        <w:jc w:val="both"/>
        <w:rPr>
          <w:ins w:id="209" w:author="Manos" w:date="2018-01-01T20:25:00Z"/>
          <w:rFonts w:ascii="Arial" w:hAnsi="Arial" w:cs="Arial"/>
          <w:sz w:val="24"/>
          <w:szCs w:val="24"/>
          <w:rPrChange w:id="210" w:author="Manos" w:date="2018-01-01T20:33:00Z">
            <w:rPr>
              <w:ins w:id="211" w:author="Manos" w:date="2018-01-01T20:25:00Z"/>
              <w:rFonts w:ascii="Arial" w:hAnsi="Arial" w:cs="Arial"/>
              <w:sz w:val="24"/>
              <w:szCs w:val="24"/>
              <w:u w:val="single"/>
            </w:rPr>
          </w:rPrChange>
        </w:rPr>
        <w:pPrChange w:id="212" w:author="Manos" w:date="2018-01-01T20:25:00Z">
          <w:pPr>
            <w:pStyle w:val="ListParagraph"/>
            <w:numPr>
              <w:numId w:val="6"/>
            </w:numPr>
            <w:tabs>
              <w:tab w:val="left" w:pos="720"/>
            </w:tabs>
            <w:ind w:left="1800" w:hanging="360"/>
            <w:jc w:val="both"/>
          </w:pPr>
        </w:pPrChange>
      </w:pPr>
      <w:ins w:id="213" w:author="Manos" w:date="2018-01-01T20:35:00Z">
        <w:r>
          <w:rPr>
            <w:rFonts w:ascii="Arial" w:hAnsi="Arial" w:cs="Arial"/>
            <w:noProof/>
            <w:sz w:val="24"/>
            <w:szCs w:val="24"/>
          </w:rPr>
          <w:drawing>
            <wp:inline distT="0" distB="0" distL="0" distR="0" wp14:anchorId="6FB1EE36" wp14:editId="7625CA61">
              <wp:extent cx="4128029" cy="20574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54995" cy="2070840"/>
                      </a:xfrm>
                      <a:prstGeom prst="rect">
                        <a:avLst/>
                      </a:prstGeom>
                      <a:noFill/>
                      <a:ln>
                        <a:noFill/>
                      </a:ln>
                    </pic:spPr>
                  </pic:pic>
                </a:graphicData>
              </a:graphic>
            </wp:inline>
          </w:drawing>
        </w:r>
      </w:ins>
    </w:p>
    <w:p w14:paraId="3DD6CD27" w14:textId="101E050E" w:rsidR="00605251" w:rsidRPr="00762C69" w:rsidRDefault="00605251" w:rsidP="00605251">
      <w:pPr>
        <w:pStyle w:val="ListParagraph"/>
        <w:tabs>
          <w:tab w:val="left" w:pos="720"/>
        </w:tabs>
        <w:ind w:left="1800"/>
        <w:jc w:val="both"/>
        <w:rPr>
          <w:ins w:id="214" w:author="Manos" w:date="2018-01-01T20:19:00Z"/>
          <w:rFonts w:ascii="Arial" w:hAnsi="Arial" w:cs="Arial"/>
          <w:sz w:val="24"/>
          <w:szCs w:val="24"/>
          <w:rPrChange w:id="215" w:author="Manos" w:date="2018-01-01T20:32:00Z">
            <w:rPr>
              <w:ins w:id="216" w:author="Manos" w:date="2018-01-01T20:19:00Z"/>
              <w:rFonts w:ascii="Arial" w:hAnsi="Arial" w:cs="Arial"/>
              <w:sz w:val="24"/>
              <w:szCs w:val="24"/>
              <w:u w:val="single"/>
            </w:rPr>
          </w:rPrChange>
        </w:rPr>
        <w:pPrChange w:id="217" w:author="Manos" w:date="2018-01-01T20:19:00Z">
          <w:pPr>
            <w:pStyle w:val="ListParagraph"/>
            <w:numPr>
              <w:numId w:val="6"/>
            </w:numPr>
            <w:tabs>
              <w:tab w:val="left" w:pos="720"/>
            </w:tabs>
            <w:ind w:left="1800" w:hanging="360"/>
            <w:jc w:val="both"/>
          </w:pPr>
        </w:pPrChange>
      </w:pPr>
    </w:p>
    <w:p w14:paraId="09C9D068" w14:textId="3188EF7A" w:rsidR="000417A9" w:rsidRDefault="000417A9" w:rsidP="000417A9">
      <w:pPr>
        <w:pStyle w:val="ListParagraph"/>
        <w:numPr>
          <w:ilvl w:val="0"/>
          <w:numId w:val="3"/>
        </w:numPr>
        <w:tabs>
          <w:tab w:val="left" w:pos="720"/>
        </w:tabs>
        <w:jc w:val="both"/>
        <w:rPr>
          <w:ins w:id="218" w:author="Manos" w:date="2018-01-01T20:34:00Z"/>
          <w:rFonts w:ascii="Arial" w:hAnsi="Arial" w:cs="Arial"/>
          <w:sz w:val="28"/>
          <w:szCs w:val="28"/>
          <w:u w:val="single"/>
        </w:rPr>
      </w:pPr>
      <w:ins w:id="219" w:author="Manos" w:date="2018-01-01T20:33:00Z">
        <w:r>
          <w:rPr>
            <w:rFonts w:ascii="Arial" w:hAnsi="Arial" w:cs="Arial"/>
            <w:sz w:val="28"/>
            <w:szCs w:val="28"/>
            <w:u w:val="single"/>
          </w:rPr>
          <w:lastRenderedPageBreak/>
          <w:t>6.3.</w:t>
        </w:r>
      </w:ins>
      <w:ins w:id="220" w:author="Manos" w:date="2018-01-01T20:42:00Z">
        <w:r w:rsidR="00071A27">
          <w:rPr>
            <w:rFonts w:ascii="Arial" w:hAnsi="Arial" w:cs="Arial"/>
            <w:sz w:val="28"/>
            <w:szCs w:val="28"/>
            <w:u w:val="single"/>
          </w:rPr>
          <w:t>5</w:t>
        </w:r>
      </w:ins>
      <w:ins w:id="221" w:author="Manos" w:date="2018-01-01T20:33:00Z">
        <w:r>
          <w:rPr>
            <w:rFonts w:ascii="Arial" w:hAnsi="Arial" w:cs="Arial"/>
            <w:sz w:val="28"/>
            <w:szCs w:val="28"/>
            <w:u w:val="single"/>
          </w:rPr>
          <w:t xml:space="preserve">: </w:t>
        </w:r>
      </w:ins>
      <w:ins w:id="222" w:author="Manos" w:date="2018-01-01T20:36:00Z">
        <w:r>
          <w:rPr>
            <w:rFonts w:ascii="Arial" w:hAnsi="Arial" w:cs="Arial"/>
            <w:sz w:val="28"/>
            <w:szCs w:val="28"/>
            <w:u w:val="single"/>
          </w:rPr>
          <w:t>Κλείσιμο</w:t>
        </w:r>
      </w:ins>
      <w:ins w:id="223" w:author="Manos" w:date="2018-01-01T20:33:00Z">
        <w:r>
          <w:rPr>
            <w:rFonts w:ascii="Arial" w:hAnsi="Arial" w:cs="Arial"/>
            <w:sz w:val="28"/>
            <w:szCs w:val="28"/>
            <w:u w:val="single"/>
          </w:rPr>
          <w:t xml:space="preserve"> Λογαριασμού</w:t>
        </w:r>
      </w:ins>
    </w:p>
    <w:p w14:paraId="0825C8E6" w14:textId="5C4898FB" w:rsidR="000417A9" w:rsidRDefault="000417A9" w:rsidP="00071A27">
      <w:pPr>
        <w:pStyle w:val="ListParagraph"/>
        <w:tabs>
          <w:tab w:val="left" w:pos="720"/>
        </w:tabs>
        <w:ind w:left="1440"/>
        <w:jc w:val="both"/>
        <w:rPr>
          <w:ins w:id="224" w:author="Manos" w:date="2018-01-01T20:40:00Z"/>
          <w:rFonts w:ascii="Arial" w:hAnsi="Arial" w:cs="Arial"/>
          <w:sz w:val="24"/>
          <w:szCs w:val="24"/>
        </w:rPr>
      </w:pPr>
      <w:ins w:id="225" w:author="Manos" w:date="2018-01-01T20:36:00Z">
        <w:r w:rsidRPr="000417A9">
          <w:rPr>
            <w:rFonts w:ascii="Arial" w:hAnsi="Arial" w:cs="Arial"/>
            <w:sz w:val="24"/>
            <w:szCs w:val="24"/>
            <w:rPrChange w:id="226" w:author="Manos" w:date="2018-01-01T20:36:00Z">
              <w:rPr>
                <w:rFonts w:ascii="Arial" w:hAnsi="Arial" w:cs="Arial"/>
                <w:sz w:val="28"/>
                <w:szCs w:val="28"/>
              </w:rPr>
            </w:rPrChange>
          </w:rPr>
          <w:t xml:space="preserve">Στην σελίδα </w:t>
        </w:r>
        <w:r>
          <w:rPr>
            <w:rFonts w:ascii="Arial" w:hAnsi="Arial" w:cs="Arial"/>
            <w:sz w:val="24"/>
            <w:szCs w:val="24"/>
          </w:rPr>
          <w:t xml:space="preserve">«Πληροφορίες Λογαριασμού» </w:t>
        </w:r>
      </w:ins>
      <w:ins w:id="227" w:author="Manos" w:date="2018-01-01T20:37:00Z">
        <w:r>
          <w:rPr>
            <w:rFonts w:ascii="Arial" w:hAnsi="Arial" w:cs="Arial"/>
            <w:sz w:val="24"/>
            <w:szCs w:val="24"/>
          </w:rPr>
          <w:t>(</w:t>
        </w:r>
      </w:ins>
      <w:ins w:id="228" w:author="Manos" w:date="2018-01-01T20:36:00Z">
        <w:r w:rsidRPr="000417A9">
          <w:rPr>
            <w:rFonts w:ascii="Arial" w:hAnsi="Arial" w:cs="Arial"/>
            <w:sz w:val="24"/>
            <w:szCs w:val="24"/>
            <w:rPrChange w:id="229" w:author="Manos" w:date="2018-01-01T20:36:00Z">
              <w:rPr>
                <w:rFonts w:ascii="Arial" w:hAnsi="Arial" w:cs="Arial"/>
                <w:sz w:val="24"/>
                <w:szCs w:val="24"/>
                <w:lang w:val="en-US"/>
              </w:rPr>
            </w:rPrChange>
          </w:rPr>
          <w:t>“</w:t>
        </w:r>
        <w:r>
          <w:rPr>
            <w:rFonts w:ascii="Arial" w:hAnsi="Arial" w:cs="Arial"/>
            <w:sz w:val="24"/>
            <w:szCs w:val="24"/>
            <w:lang w:val="en-US"/>
          </w:rPr>
          <w:t>Account</w:t>
        </w:r>
        <w:r w:rsidRPr="000417A9">
          <w:rPr>
            <w:rFonts w:ascii="Arial" w:hAnsi="Arial" w:cs="Arial"/>
            <w:sz w:val="24"/>
            <w:szCs w:val="24"/>
            <w:rPrChange w:id="230" w:author="Manos" w:date="2018-01-01T20:36:00Z">
              <w:rPr>
                <w:rFonts w:ascii="Arial" w:hAnsi="Arial" w:cs="Arial"/>
                <w:sz w:val="24"/>
                <w:szCs w:val="24"/>
                <w:lang w:val="en-US"/>
              </w:rPr>
            </w:rPrChange>
          </w:rPr>
          <w:t xml:space="preserve"> </w:t>
        </w:r>
        <w:r>
          <w:rPr>
            <w:rFonts w:ascii="Arial" w:hAnsi="Arial" w:cs="Arial"/>
            <w:sz w:val="24"/>
            <w:szCs w:val="24"/>
            <w:lang w:val="en-US"/>
          </w:rPr>
          <w:t>Details</w:t>
        </w:r>
        <w:r w:rsidRPr="000417A9">
          <w:rPr>
            <w:rFonts w:ascii="Arial" w:hAnsi="Arial" w:cs="Arial"/>
            <w:sz w:val="24"/>
            <w:szCs w:val="24"/>
            <w:rPrChange w:id="231" w:author="Manos" w:date="2018-01-01T20:36:00Z">
              <w:rPr>
                <w:rFonts w:ascii="Arial" w:hAnsi="Arial" w:cs="Arial"/>
                <w:sz w:val="24"/>
                <w:szCs w:val="24"/>
                <w:lang w:val="en-US"/>
              </w:rPr>
            </w:rPrChange>
          </w:rPr>
          <w:t>”</w:t>
        </w:r>
      </w:ins>
      <w:ins w:id="232" w:author="Manos" w:date="2018-01-01T20:37:00Z">
        <w:r>
          <w:rPr>
            <w:rFonts w:ascii="Arial" w:hAnsi="Arial" w:cs="Arial"/>
            <w:sz w:val="24"/>
            <w:szCs w:val="24"/>
          </w:rPr>
          <w:t xml:space="preserve">), το τελευταίο πεδίο είναι αυτό που λέγεται </w:t>
        </w:r>
        <w:r w:rsidRPr="000417A9">
          <w:rPr>
            <w:rFonts w:ascii="Arial" w:hAnsi="Arial" w:cs="Arial"/>
            <w:sz w:val="24"/>
            <w:szCs w:val="24"/>
            <w:rPrChange w:id="233" w:author="Manos" w:date="2018-01-01T20:37:00Z">
              <w:rPr>
                <w:rFonts w:ascii="Arial" w:hAnsi="Arial" w:cs="Arial"/>
                <w:sz w:val="24"/>
                <w:szCs w:val="24"/>
                <w:lang w:val="en-US"/>
              </w:rPr>
            </w:rPrChange>
          </w:rPr>
          <w:t>“</w:t>
        </w:r>
        <w:r>
          <w:rPr>
            <w:rFonts w:ascii="Arial" w:hAnsi="Arial" w:cs="Arial"/>
            <w:sz w:val="24"/>
            <w:szCs w:val="24"/>
            <w:lang w:val="en-US"/>
          </w:rPr>
          <w:t>Close</w:t>
        </w:r>
        <w:r w:rsidRPr="000417A9">
          <w:rPr>
            <w:rFonts w:ascii="Arial" w:hAnsi="Arial" w:cs="Arial"/>
            <w:sz w:val="24"/>
            <w:szCs w:val="24"/>
            <w:rPrChange w:id="234" w:author="Manos" w:date="2018-01-01T20:37:00Z">
              <w:rPr>
                <w:rFonts w:ascii="Arial" w:hAnsi="Arial" w:cs="Arial"/>
                <w:sz w:val="24"/>
                <w:szCs w:val="24"/>
                <w:lang w:val="en-US"/>
              </w:rPr>
            </w:rPrChange>
          </w:rPr>
          <w:t xml:space="preserve"> </w:t>
        </w:r>
        <w:r>
          <w:rPr>
            <w:rFonts w:ascii="Arial" w:hAnsi="Arial" w:cs="Arial"/>
            <w:sz w:val="24"/>
            <w:szCs w:val="24"/>
            <w:lang w:val="en-US"/>
          </w:rPr>
          <w:t>Account</w:t>
        </w:r>
        <w:r w:rsidRPr="000417A9">
          <w:rPr>
            <w:rFonts w:ascii="Arial" w:hAnsi="Arial" w:cs="Arial"/>
            <w:sz w:val="24"/>
            <w:szCs w:val="24"/>
            <w:rPrChange w:id="235" w:author="Manos" w:date="2018-01-01T20:37:00Z">
              <w:rPr>
                <w:rFonts w:ascii="Arial" w:hAnsi="Arial" w:cs="Arial"/>
                <w:sz w:val="24"/>
                <w:szCs w:val="24"/>
                <w:lang w:val="en-US"/>
              </w:rPr>
            </w:rPrChange>
          </w:rPr>
          <w:t>”</w:t>
        </w:r>
        <w:r>
          <w:rPr>
            <w:rFonts w:ascii="Arial" w:hAnsi="Arial" w:cs="Arial"/>
            <w:sz w:val="24"/>
            <w:szCs w:val="24"/>
          </w:rPr>
          <w:t>. Από εκ</w:t>
        </w:r>
      </w:ins>
      <w:ins w:id="236" w:author="Manos" w:date="2018-01-01T20:38:00Z">
        <w:r>
          <w:rPr>
            <w:rFonts w:ascii="Arial" w:hAnsi="Arial" w:cs="Arial"/>
            <w:sz w:val="24"/>
            <w:szCs w:val="24"/>
          </w:rPr>
          <w:t xml:space="preserve">εί μπορεί ο χρήστης να διαγράψει μόνιμα τον λογαριασμό του. Για να το κάνει αυτό, πρέπει να πατήσει το κόκκινο κουμπί </w:t>
        </w:r>
        <w:r w:rsidRPr="000417A9">
          <w:rPr>
            <w:rFonts w:ascii="Arial" w:hAnsi="Arial" w:cs="Arial"/>
            <w:sz w:val="24"/>
            <w:szCs w:val="24"/>
            <w:rPrChange w:id="237" w:author="Manos" w:date="2018-01-01T20:38:00Z">
              <w:rPr>
                <w:rFonts w:ascii="Arial" w:hAnsi="Arial" w:cs="Arial"/>
                <w:sz w:val="24"/>
                <w:szCs w:val="24"/>
                <w:lang w:val="en-US"/>
              </w:rPr>
            </w:rPrChange>
          </w:rPr>
          <w:t>“</w:t>
        </w:r>
        <w:r w:rsidRPr="000417A9">
          <w:rPr>
            <w:rFonts w:ascii="Arial" w:hAnsi="Arial" w:cs="Arial"/>
            <w:b/>
            <w:sz w:val="24"/>
            <w:szCs w:val="24"/>
            <w:lang w:val="en-US"/>
            <w:rPrChange w:id="238" w:author="Manos" w:date="2018-01-01T20:38:00Z">
              <w:rPr>
                <w:rFonts w:ascii="Arial" w:hAnsi="Arial" w:cs="Arial"/>
                <w:sz w:val="24"/>
                <w:szCs w:val="24"/>
                <w:lang w:val="en-US"/>
              </w:rPr>
            </w:rPrChange>
          </w:rPr>
          <w:t>Close</w:t>
        </w:r>
        <w:r w:rsidRPr="000417A9">
          <w:rPr>
            <w:rFonts w:ascii="Arial" w:hAnsi="Arial" w:cs="Arial"/>
            <w:b/>
            <w:sz w:val="24"/>
            <w:szCs w:val="24"/>
            <w:rPrChange w:id="239" w:author="Manos" w:date="2018-01-01T20:38:00Z">
              <w:rPr>
                <w:rFonts w:ascii="Arial" w:hAnsi="Arial" w:cs="Arial"/>
                <w:sz w:val="24"/>
                <w:szCs w:val="24"/>
                <w:lang w:val="en-US"/>
              </w:rPr>
            </w:rPrChange>
          </w:rPr>
          <w:t xml:space="preserve"> </w:t>
        </w:r>
        <w:r w:rsidRPr="000417A9">
          <w:rPr>
            <w:rFonts w:ascii="Arial" w:hAnsi="Arial" w:cs="Arial"/>
            <w:b/>
            <w:sz w:val="24"/>
            <w:szCs w:val="24"/>
            <w:lang w:val="en-US"/>
            <w:rPrChange w:id="240" w:author="Manos" w:date="2018-01-01T20:38:00Z">
              <w:rPr>
                <w:rFonts w:ascii="Arial" w:hAnsi="Arial" w:cs="Arial"/>
                <w:sz w:val="24"/>
                <w:szCs w:val="24"/>
                <w:lang w:val="en-US"/>
              </w:rPr>
            </w:rPrChange>
          </w:rPr>
          <w:t>Account</w:t>
        </w:r>
        <w:r w:rsidRPr="000417A9">
          <w:rPr>
            <w:rFonts w:ascii="Arial" w:hAnsi="Arial" w:cs="Arial"/>
            <w:sz w:val="24"/>
            <w:szCs w:val="24"/>
            <w:rPrChange w:id="241" w:author="Manos" w:date="2018-01-01T20:38:00Z">
              <w:rPr>
                <w:rFonts w:ascii="Arial" w:hAnsi="Arial" w:cs="Arial"/>
                <w:sz w:val="24"/>
                <w:szCs w:val="24"/>
                <w:lang w:val="en-US"/>
              </w:rPr>
            </w:rPrChange>
          </w:rPr>
          <w:t xml:space="preserve">”. </w:t>
        </w:r>
      </w:ins>
      <w:ins w:id="242" w:author="Manos" w:date="2018-01-01T20:37:00Z">
        <w:r w:rsidRPr="000417A9">
          <w:rPr>
            <w:rFonts w:ascii="Arial" w:hAnsi="Arial" w:cs="Arial"/>
            <w:sz w:val="24"/>
            <w:szCs w:val="24"/>
            <w:rPrChange w:id="243" w:author="Manos" w:date="2018-01-01T20:37:00Z">
              <w:rPr>
                <w:rFonts w:ascii="Arial" w:hAnsi="Arial" w:cs="Arial"/>
                <w:sz w:val="24"/>
                <w:szCs w:val="24"/>
                <w:lang w:val="en-US"/>
              </w:rPr>
            </w:rPrChange>
          </w:rPr>
          <w:t xml:space="preserve"> </w:t>
        </w:r>
      </w:ins>
      <w:ins w:id="244" w:author="Manos" w:date="2018-01-01T20:39:00Z">
        <w:r>
          <w:rPr>
            <w:rFonts w:ascii="Arial" w:hAnsi="Arial" w:cs="Arial"/>
            <w:sz w:val="24"/>
            <w:szCs w:val="24"/>
          </w:rPr>
          <w:t xml:space="preserve">Για να διαγραφεί επιτυχώς ο λογαριασμός, απαραίτητη προϋπόθεση είναι να μην χρωστάει </w:t>
        </w:r>
        <w:r w:rsidR="007A32E1">
          <w:rPr>
            <w:rFonts w:ascii="Arial" w:hAnsi="Arial" w:cs="Arial"/>
            <w:sz w:val="24"/>
            <w:szCs w:val="24"/>
          </w:rPr>
          <w:t xml:space="preserve">στο κατάστημα ο χρήστης και η κατάσταση όλων των παραγγελιών του να είναι </w:t>
        </w:r>
        <w:r w:rsidR="007A32E1" w:rsidRPr="007A32E1">
          <w:rPr>
            <w:rFonts w:ascii="Arial" w:hAnsi="Arial" w:cs="Arial"/>
            <w:sz w:val="24"/>
            <w:szCs w:val="24"/>
            <w:rPrChange w:id="245" w:author="Manos" w:date="2018-01-01T20:39:00Z">
              <w:rPr>
                <w:rFonts w:ascii="Arial" w:hAnsi="Arial" w:cs="Arial"/>
                <w:sz w:val="24"/>
                <w:szCs w:val="24"/>
                <w:lang w:val="en-US"/>
              </w:rPr>
            </w:rPrChange>
          </w:rPr>
          <w:t>“</w:t>
        </w:r>
        <w:r w:rsidR="007A32E1">
          <w:rPr>
            <w:rFonts w:ascii="Arial" w:hAnsi="Arial" w:cs="Arial"/>
            <w:sz w:val="24"/>
            <w:szCs w:val="24"/>
            <w:lang w:val="en-US"/>
          </w:rPr>
          <w:t>DELIVERED</w:t>
        </w:r>
        <w:r w:rsidR="007A32E1" w:rsidRPr="007A32E1">
          <w:rPr>
            <w:rFonts w:ascii="Arial" w:hAnsi="Arial" w:cs="Arial"/>
            <w:sz w:val="24"/>
            <w:szCs w:val="24"/>
            <w:rPrChange w:id="246" w:author="Manos" w:date="2018-01-01T20:39:00Z">
              <w:rPr>
                <w:rFonts w:ascii="Arial" w:hAnsi="Arial" w:cs="Arial"/>
                <w:sz w:val="24"/>
                <w:szCs w:val="24"/>
                <w:lang w:val="en-US"/>
              </w:rPr>
            </w:rPrChange>
          </w:rPr>
          <w:t xml:space="preserve">”. </w:t>
        </w:r>
      </w:ins>
    </w:p>
    <w:p w14:paraId="6821C43A" w14:textId="78E818E8" w:rsidR="00071A27" w:rsidRPr="00071A27" w:rsidRDefault="00071A27" w:rsidP="00071A27">
      <w:pPr>
        <w:pStyle w:val="ListParagraph"/>
        <w:tabs>
          <w:tab w:val="left" w:pos="720"/>
        </w:tabs>
        <w:ind w:left="1440"/>
        <w:jc w:val="both"/>
        <w:rPr>
          <w:ins w:id="247" w:author="Manos" w:date="2018-01-01T20:40:00Z"/>
          <w:rFonts w:ascii="Arial" w:hAnsi="Arial" w:cs="Arial"/>
          <w:sz w:val="24"/>
          <w:szCs w:val="24"/>
          <w:u w:val="single"/>
          <w:rPrChange w:id="248" w:author="Manos" w:date="2018-01-01T20:40:00Z">
            <w:rPr>
              <w:ins w:id="249" w:author="Manos" w:date="2018-01-01T20:40:00Z"/>
              <w:rFonts w:ascii="Arial" w:hAnsi="Arial" w:cs="Arial"/>
              <w:sz w:val="24"/>
              <w:szCs w:val="24"/>
            </w:rPr>
          </w:rPrChange>
        </w:rPr>
        <w:pPrChange w:id="250" w:author="Manos" w:date="2018-01-01T20:40:00Z">
          <w:pPr>
            <w:pStyle w:val="ListParagraph"/>
            <w:numPr>
              <w:ilvl w:val="1"/>
              <w:numId w:val="3"/>
            </w:numPr>
            <w:tabs>
              <w:tab w:val="left" w:pos="720"/>
            </w:tabs>
            <w:ind w:left="1440" w:hanging="360"/>
            <w:jc w:val="both"/>
          </w:pPr>
        </w:pPrChange>
      </w:pPr>
      <w:ins w:id="251" w:author="Manos" w:date="2018-01-01T20:40:00Z">
        <w:r>
          <w:rPr>
            <w:rFonts w:ascii="Arial" w:hAnsi="Arial" w:cs="Arial"/>
            <w:noProof/>
            <w:sz w:val="24"/>
            <w:szCs w:val="24"/>
            <w:u w:val="single"/>
          </w:rPr>
          <w:drawing>
            <wp:inline distT="0" distB="0" distL="0" distR="0" wp14:anchorId="78CDB205" wp14:editId="740CFDD6">
              <wp:extent cx="5074852" cy="1179253"/>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445" cy="1198213"/>
                      </a:xfrm>
                      <a:prstGeom prst="rect">
                        <a:avLst/>
                      </a:prstGeom>
                      <a:noFill/>
                      <a:ln>
                        <a:noFill/>
                      </a:ln>
                    </pic:spPr>
                  </pic:pic>
                </a:graphicData>
              </a:graphic>
            </wp:inline>
          </w:drawing>
        </w:r>
      </w:ins>
    </w:p>
    <w:p w14:paraId="050CEF65" w14:textId="77777777" w:rsidR="00071A27" w:rsidRPr="000417A9" w:rsidRDefault="00071A27" w:rsidP="00071A27">
      <w:pPr>
        <w:pStyle w:val="ListParagraph"/>
        <w:tabs>
          <w:tab w:val="left" w:pos="720"/>
        </w:tabs>
        <w:ind w:left="1440"/>
        <w:jc w:val="both"/>
        <w:rPr>
          <w:ins w:id="252" w:author="Manos" w:date="2018-01-01T20:33:00Z"/>
          <w:rFonts w:ascii="Arial" w:hAnsi="Arial" w:cs="Arial"/>
          <w:sz w:val="24"/>
          <w:szCs w:val="24"/>
          <w:u w:val="single"/>
          <w:rPrChange w:id="253" w:author="Manos" w:date="2018-01-01T20:36:00Z">
            <w:rPr>
              <w:ins w:id="254" w:author="Manos" w:date="2018-01-01T20:33:00Z"/>
              <w:rFonts w:ascii="Arial" w:hAnsi="Arial" w:cs="Arial"/>
              <w:sz w:val="28"/>
              <w:szCs w:val="28"/>
              <w:u w:val="single"/>
            </w:rPr>
          </w:rPrChange>
        </w:rPr>
        <w:pPrChange w:id="255" w:author="Manos" w:date="2018-01-01T20:40:00Z">
          <w:pPr>
            <w:pStyle w:val="ListParagraph"/>
            <w:numPr>
              <w:numId w:val="3"/>
            </w:numPr>
            <w:tabs>
              <w:tab w:val="left" w:pos="720"/>
            </w:tabs>
            <w:ind w:left="900" w:hanging="360"/>
            <w:jc w:val="both"/>
          </w:pPr>
        </w:pPrChange>
      </w:pPr>
    </w:p>
    <w:p w14:paraId="092D799F" w14:textId="77777777" w:rsidR="007B7C81" w:rsidRPr="00DF7A1F" w:rsidRDefault="007B7C81" w:rsidP="007B7C81">
      <w:pPr>
        <w:jc w:val="both"/>
        <w:rPr>
          <w:rFonts w:ascii="Arial" w:hAnsi="Arial" w:cs="Arial"/>
          <w:sz w:val="32"/>
          <w:u w:val="single"/>
        </w:rPr>
      </w:pPr>
    </w:p>
    <w:p w14:paraId="57D570FC" w14:textId="77777777" w:rsidR="009F7F0A" w:rsidRDefault="00071A27" w:rsidP="00071A27">
      <w:pPr>
        <w:ind w:left="1440"/>
        <w:rPr>
          <w:ins w:id="256" w:author="Manos" w:date="2018-01-01T20:43:00Z"/>
          <w:rFonts w:ascii="Arial" w:hAnsi="Arial" w:cs="Arial"/>
          <w:sz w:val="36"/>
          <w:szCs w:val="36"/>
        </w:rPr>
      </w:pPr>
      <w:ins w:id="257" w:author="Manos" w:date="2018-01-01T20:42:00Z">
        <w:r w:rsidRPr="00071A27">
          <w:rPr>
            <w:rFonts w:ascii="Arial" w:hAnsi="Arial" w:cs="Arial"/>
            <w:sz w:val="36"/>
            <w:szCs w:val="36"/>
            <w:rPrChange w:id="258" w:author="Manos" w:date="2018-01-01T20:42:00Z">
              <w:rPr>
                <w:rFonts w:ascii="Arial" w:hAnsi="Arial" w:cs="Arial"/>
                <w:sz w:val="36"/>
                <w:szCs w:val="36"/>
                <w:u w:val="single"/>
              </w:rPr>
            </w:rPrChange>
          </w:rPr>
          <w:t xml:space="preserve">    </w:t>
        </w:r>
      </w:ins>
    </w:p>
    <w:p w14:paraId="1B819016" w14:textId="77777777" w:rsidR="009F7F0A" w:rsidRDefault="009F7F0A" w:rsidP="00071A27">
      <w:pPr>
        <w:ind w:left="1440"/>
        <w:rPr>
          <w:ins w:id="259" w:author="Manos" w:date="2018-01-01T20:43:00Z"/>
          <w:rFonts w:ascii="Arial" w:hAnsi="Arial" w:cs="Arial"/>
          <w:sz w:val="36"/>
          <w:szCs w:val="36"/>
        </w:rPr>
      </w:pPr>
    </w:p>
    <w:p w14:paraId="0131307E" w14:textId="77777777" w:rsidR="009F7F0A" w:rsidRDefault="009F7F0A" w:rsidP="00071A27">
      <w:pPr>
        <w:ind w:left="1440"/>
        <w:rPr>
          <w:ins w:id="260" w:author="Manos" w:date="2018-01-01T20:43:00Z"/>
          <w:rFonts w:ascii="Arial" w:hAnsi="Arial" w:cs="Arial"/>
          <w:sz w:val="36"/>
          <w:szCs w:val="36"/>
        </w:rPr>
      </w:pPr>
    </w:p>
    <w:p w14:paraId="350FC1AF" w14:textId="77777777" w:rsidR="009F7F0A" w:rsidRDefault="009F7F0A" w:rsidP="00071A27">
      <w:pPr>
        <w:ind w:left="1440"/>
        <w:rPr>
          <w:ins w:id="261" w:author="Manos" w:date="2018-01-01T20:43:00Z"/>
          <w:rFonts w:ascii="Arial" w:hAnsi="Arial" w:cs="Arial"/>
          <w:sz w:val="36"/>
          <w:szCs w:val="36"/>
        </w:rPr>
      </w:pPr>
    </w:p>
    <w:p w14:paraId="0D7255E7" w14:textId="77777777" w:rsidR="009F7F0A" w:rsidRDefault="009F7F0A" w:rsidP="00071A27">
      <w:pPr>
        <w:ind w:left="1440"/>
        <w:rPr>
          <w:ins w:id="262" w:author="Manos" w:date="2018-01-01T20:43:00Z"/>
          <w:rFonts w:ascii="Arial" w:hAnsi="Arial" w:cs="Arial"/>
          <w:sz w:val="36"/>
          <w:szCs w:val="36"/>
        </w:rPr>
      </w:pPr>
    </w:p>
    <w:p w14:paraId="622611E4" w14:textId="77777777" w:rsidR="009F7F0A" w:rsidRDefault="009F7F0A" w:rsidP="00071A27">
      <w:pPr>
        <w:ind w:left="1440"/>
        <w:rPr>
          <w:ins w:id="263" w:author="Manos" w:date="2018-01-01T20:43:00Z"/>
          <w:rFonts w:ascii="Arial" w:hAnsi="Arial" w:cs="Arial"/>
          <w:sz w:val="36"/>
          <w:szCs w:val="36"/>
        </w:rPr>
      </w:pPr>
    </w:p>
    <w:p w14:paraId="5079B0D3" w14:textId="77777777" w:rsidR="009F7F0A" w:rsidRDefault="009F7F0A" w:rsidP="00071A27">
      <w:pPr>
        <w:ind w:left="1440"/>
        <w:rPr>
          <w:ins w:id="264" w:author="Manos" w:date="2018-01-01T20:43:00Z"/>
          <w:rFonts w:ascii="Arial" w:hAnsi="Arial" w:cs="Arial"/>
          <w:sz w:val="36"/>
          <w:szCs w:val="36"/>
        </w:rPr>
      </w:pPr>
    </w:p>
    <w:p w14:paraId="353C5666" w14:textId="698939C2" w:rsidR="00060470" w:rsidRDefault="00071A27" w:rsidP="00071A27">
      <w:pPr>
        <w:ind w:left="1440"/>
        <w:rPr>
          <w:ins w:id="265" w:author="Manos" w:date="2018-01-01T20:42:00Z"/>
          <w:rFonts w:ascii="Arial" w:hAnsi="Arial" w:cs="Arial"/>
          <w:sz w:val="36"/>
          <w:szCs w:val="36"/>
          <w:u w:val="single"/>
        </w:rPr>
      </w:pPr>
      <w:ins w:id="266" w:author="Manos" w:date="2018-01-01T20:42:00Z">
        <w:r w:rsidRPr="00071A27">
          <w:rPr>
            <w:rFonts w:ascii="Arial" w:hAnsi="Arial" w:cs="Arial"/>
            <w:sz w:val="36"/>
            <w:szCs w:val="36"/>
            <w:rPrChange w:id="267" w:author="Manos" w:date="2018-01-01T20:42:00Z">
              <w:rPr>
                <w:rFonts w:ascii="Arial" w:hAnsi="Arial" w:cs="Arial"/>
                <w:sz w:val="36"/>
                <w:szCs w:val="36"/>
                <w:u w:val="single"/>
              </w:rPr>
            </w:rPrChange>
          </w:rPr>
          <w:t xml:space="preserve"> </w:t>
        </w:r>
      </w:ins>
      <w:ins w:id="268" w:author="Manos" w:date="2018-01-01T20:41:00Z">
        <w:r>
          <w:rPr>
            <w:rFonts w:ascii="Arial" w:hAnsi="Arial" w:cs="Arial"/>
            <w:sz w:val="36"/>
            <w:szCs w:val="36"/>
            <w:u w:val="single"/>
          </w:rPr>
          <w:t>Ε</w:t>
        </w:r>
        <w:r w:rsidRPr="007B7C81">
          <w:rPr>
            <w:rFonts w:ascii="Arial" w:hAnsi="Arial" w:cs="Arial"/>
            <w:sz w:val="36"/>
            <w:szCs w:val="36"/>
            <w:u w:val="single"/>
          </w:rPr>
          <w:t xml:space="preserve">νότητα </w:t>
        </w:r>
      </w:ins>
      <w:ins w:id="269" w:author="Manos" w:date="2018-01-01T20:42:00Z">
        <w:r>
          <w:rPr>
            <w:rFonts w:ascii="Arial" w:hAnsi="Arial" w:cs="Arial"/>
            <w:sz w:val="36"/>
            <w:szCs w:val="36"/>
            <w:u w:val="single"/>
          </w:rPr>
          <w:t>7</w:t>
        </w:r>
      </w:ins>
      <w:ins w:id="270" w:author="Manos" w:date="2018-01-01T20:41:00Z">
        <w:r w:rsidRPr="007B7C81">
          <w:rPr>
            <w:rFonts w:ascii="Arial" w:hAnsi="Arial" w:cs="Arial"/>
            <w:sz w:val="36"/>
            <w:szCs w:val="36"/>
            <w:u w:val="single"/>
          </w:rPr>
          <w:t xml:space="preserve">: </w:t>
        </w:r>
      </w:ins>
      <w:ins w:id="271" w:author="Manos" w:date="2018-01-01T20:42:00Z">
        <w:r>
          <w:rPr>
            <w:rFonts w:ascii="Arial" w:hAnsi="Arial" w:cs="Arial"/>
            <w:sz w:val="36"/>
            <w:szCs w:val="36"/>
            <w:u w:val="single"/>
          </w:rPr>
          <w:t>Ενδεικτικά αποτελέσματα</w:t>
        </w:r>
      </w:ins>
    </w:p>
    <w:p w14:paraId="151D58B5" w14:textId="01BD6A17" w:rsidR="00071A27" w:rsidRDefault="00071A27" w:rsidP="00071A27">
      <w:pPr>
        <w:ind w:left="1440"/>
        <w:rPr>
          <w:ins w:id="272" w:author="Manos" w:date="2018-01-01T20:45:00Z"/>
        </w:rPr>
      </w:pPr>
    </w:p>
    <w:p w14:paraId="5A9BA655" w14:textId="30A7E387" w:rsidR="002D29E8" w:rsidRPr="002D29E8" w:rsidRDefault="002D29E8" w:rsidP="002D29E8">
      <w:pPr>
        <w:rPr>
          <w:ins w:id="273" w:author="Manos" w:date="2018-01-01T20:42:00Z"/>
          <w:sz w:val="28"/>
          <w:szCs w:val="28"/>
          <w:u w:val="single"/>
          <w:rPrChange w:id="274" w:author="Manos" w:date="2018-01-01T20:46:00Z">
            <w:rPr>
              <w:ins w:id="275" w:author="Manos" w:date="2018-01-01T20:42:00Z"/>
            </w:rPr>
          </w:rPrChange>
        </w:rPr>
        <w:pPrChange w:id="276" w:author="Manos" w:date="2018-01-01T20:46:00Z">
          <w:pPr>
            <w:ind w:left="1440"/>
          </w:pPr>
        </w:pPrChange>
      </w:pPr>
      <w:ins w:id="277" w:author="Manos" w:date="2018-01-01T20:46:00Z">
        <w:r w:rsidRPr="002D29E8">
          <w:rPr>
            <w:sz w:val="28"/>
            <w:szCs w:val="28"/>
            <w:u w:val="single"/>
            <w:rPrChange w:id="278" w:author="Manos" w:date="2018-01-01T20:46:00Z">
              <w:rPr/>
            </w:rPrChange>
          </w:rPr>
          <w:t>Η Αρχική σελίδα του καταστήματος</w:t>
        </w:r>
        <w:r>
          <w:rPr>
            <w:sz w:val="28"/>
            <w:szCs w:val="28"/>
            <w:u w:val="single"/>
          </w:rPr>
          <w:t xml:space="preserve"> :</w:t>
        </w:r>
      </w:ins>
    </w:p>
    <w:p w14:paraId="4BA17CE9" w14:textId="497144B4" w:rsidR="00071A27" w:rsidRDefault="002D29E8" w:rsidP="002D29E8">
      <w:pPr>
        <w:ind w:left="180" w:hanging="180"/>
        <w:rPr>
          <w:ins w:id="279" w:author="Manos" w:date="2018-01-01T20:46:00Z"/>
          <w:lang w:val="en-US"/>
        </w:rPr>
      </w:pPr>
      <w:ins w:id="280" w:author="Manos" w:date="2018-01-01T20:45:00Z">
        <w:r>
          <w:rPr>
            <w:noProof/>
          </w:rPr>
          <w:lastRenderedPageBreak/>
          <w:drawing>
            <wp:inline distT="0" distB="0" distL="0" distR="0" wp14:anchorId="489017C1" wp14:editId="53DD9A92">
              <wp:extent cx="5943600" cy="2971800"/>
              <wp:effectExtent l="0" t="0" r="0" b="0"/>
              <wp:docPr id="15" name="Picture 15" descr="C:\Users\Manos\Desktop\screenshots\home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nos\Desktop\screenshots\home_pag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ins>
    </w:p>
    <w:p w14:paraId="26B39904" w14:textId="07B892D9" w:rsidR="002D29E8" w:rsidRPr="006760F2" w:rsidRDefault="002D29E8" w:rsidP="002D29E8">
      <w:pPr>
        <w:rPr>
          <w:ins w:id="281" w:author="Manos" w:date="2018-01-01T20:46:00Z"/>
          <w:sz w:val="28"/>
          <w:szCs w:val="28"/>
          <w:u w:val="single"/>
        </w:rPr>
      </w:pPr>
      <w:ins w:id="282" w:author="Manos" w:date="2018-01-01T20:46:00Z">
        <w:r w:rsidRPr="006760F2">
          <w:rPr>
            <w:sz w:val="28"/>
            <w:szCs w:val="28"/>
            <w:u w:val="single"/>
          </w:rPr>
          <w:t>Η σελίδα</w:t>
        </w:r>
        <w:r>
          <w:rPr>
            <w:sz w:val="28"/>
            <w:szCs w:val="28"/>
            <w:u w:val="single"/>
          </w:rPr>
          <w:t xml:space="preserve"> Καλών/Κακών πελατών</w:t>
        </w:r>
        <w:r w:rsidRPr="006760F2">
          <w:rPr>
            <w:sz w:val="28"/>
            <w:szCs w:val="28"/>
            <w:u w:val="single"/>
          </w:rPr>
          <w:t xml:space="preserve"> του καταστήματος</w:t>
        </w:r>
        <w:r>
          <w:rPr>
            <w:sz w:val="28"/>
            <w:szCs w:val="28"/>
            <w:u w:val="single"/>
          </w:rPr>
          <w:t xml:space="preserve"> :</w:t>
        </w:r>
      </w:ins>
    </w:p>
    <w:p w14:paraId="19658296" w14:textId="139125F7" w:rsidR="002D29E8" w:rsidRDefault="002D29E8" w:rsidP="002D29E8">
      <w:pPr>
        <w:ind w:left="180" w:hanging="180"/>
        <w:rPr>
          <w:ins w:id="283" w:author="Manos" w:date="2018-01-01T20:47:00Z"/>
          <w:lang w:val="en-US"/>
        </w:rPr>
      </w:pPr>
      <w:ins w:id="284" w:author="Manos" w:date="2018-01-01T20:46:00Z">
        <w:r>
          <w:rPr>
            <w:noProof/>
          </w:rPr>
          <w:drawing>
            <wp:inline distT="0" distB="0" distL="0" distR="0" wp14:anchorId="36AD7090" wp14:editId="12933495">
              <wp:extent cx="5943600" cy="2962275"/>
              <wp:effectExtent l="0" t="0" r="0" b="9525"/>
              <wp:docPr id="16" name="Picture 16" descr="C:\Users\Manos\Desktop\screenshots\good_bad_memb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nos\Desktop\screenshots\good_bad_members.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ins>
    </w:p>
    <w:p w14:paraId="426A3758" w14:textId="63394560" w:rsidR="002D29E8" w:rsidRDefault="002D29E8" w:rsidP="002D29E8">
      <w:pPr>
        <w:ind w:left="180" w:hanging="180"/>
        <w:rPr>
          <w:ins w:id="285" w:author="Manos" w:date="2018-01-01T20:47:00Z"/>
          <w:lang w:val="en-US"/>
        </w:rPr>
      </w:pPr>
    </w:p>
    <w:p w14:paraId="27274F11" w14:textId="2A10F4D3" w:rsidR="002D29E8" w:rsidRDefault="002D29E8" w:rsidP="002D29E8">
      <w:pPr>
        <w:ind w:left="180" w:hanging="180"/>
        <w:rPr>
          <w:ins w:id="286" w:author="Manos" w:date="2018-01-01T20:47:00Z"/>
          <w:lang w:val="en-US"/>
        </w:rPr>
      </w:pPr>
    </w:p>
    <w:p w14:paraId="678D1E96" w14:textId="2BDB5BD3" w:rsidR="002D29E8" w:rsidRDefault="002D29E8" w:rsidP="002D29E8">
      <w:pPr>
        <w:ind w:left="180" w:hanging="180"/>
        <w:rPr>
          <w:ins w:id="287" w:author="Manos" w:date="2018-01-01T20:47:00Z"/>
          <w:lang w:val="en-US"/>
        </w:rPr>
      </w:pPr>
    </w:p>
    <w:p w14:paraId="5A63FFBD" w14:textId="4AFDD5F1" w:rsidR="002D29E8" w:rsidRDefault="002D29E8" w:rsidP="002D29E8">
      <w:pPr>
        <w:rPr>
          <w:ins w:id="288" w:author="Manos" w:date="2018-01-01T20:47:00Z"/>
          <w:sz w:val="28"/>
          <w:szCs w:val="28"/>
          <w:u w:val="single"/>
        </w:rPr>
      </w:pPr>
      <w:ins w:id="289" w:author="Manos" w:date="2018-01-01T20:47:00Z">
        <w:r w:rsidRPr="006760F2">
          <w:rPr>
            <w:sz w:val="28"/>
            <w:szCs w:val="28"/>
            <w:u w:val="single"/>
          </w:rPr>
          <w:t>Η σελίδα</w:t>
        </w:r>
        <w:r>
          <w:rPr>
            <w:sz w:val="28"/>
            <w:szCs w:val="28"/>
            <w:u w:val="single"/>
          </w:rPr>
          <w:t xml:space="preserve"> των Δημοφιλέστερων κρασιών</w:t>
        </w:r>
        <w:r>
          <w:rPr>
            <w:sz w:val="28"/>
            <w:szCs w:val="28"/>
            <w:u w:val="single"/>
          </w:rPr>
          <w:t>:</w:t>
        </w:r>
      </w:ins>
    </w:p>
    <w:p w14:paraId="0705547F" w14:textId="296ED5D8" w:rsidR="00DF7A1F" w:rsidRPr="00DF7A1F" w:rsidRDefault="00DF7A1F" w:rsidP="002D29E8">
      <w:pPr>
        <w:rPr>
          <w:ins w:id="290" w:author="Manos" w:date="2018-01-01T20:47:00Z"/>
          <w:sz w:val="28"/>
          <w:szCs w:val="28"/>
          <w:u w:val="single"/>
          <w:lang w:val="en-US"/>
          <w:rPrChange w:id="291" w:author="Manos" w:date="2018-01-01T20:47:00Z">
            <w:rPr>
              <w:ins w:id="292" w:author="Manos" w:date="2018-01-01T20:47:00Z"/>
              <w:sz w:val="28"/>
              <w:szCs w:val="28"/>
              <w:u w:val="single"/>
            </w:rPr>
          </w:rPrChange>
        </w:rPr>
      </w:pPr>
      <w:ins w:id="293" w:author="Manos" w:date="2018-01-01T20:47:00Z">
        <w:r>
          <w:rPr>
            <w:noProof/>
            <w:sz w:val="28"/>
            <w:szCs w:val="28"/>
            <w:u w:val="single"/>
          </w:rPr>
          <w:lastRenderedPageBreak/>
          <w:drawing>
            <wp:inline distT="0" distB="0" distL="0" distR="0" wp14:anchorId="4818D505" wp14:editId="2355B0DD">
              <wp:extent cx="5943600" cy="2962275"/>
              <wp:effectExtent l="0" t="0" r="0" b="9525"/>
              <wp:docPr id="17" name="Picture 17" descr="C:\Users\Manos\Desktop\screenshots\trending_wines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nos\Desktop\screenshots\trending_wines_page.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ins>
    </w:p>
    <w:p w14:paraId="6763DE96" w14:textId="4A5ED029" w:rsidR="00DF7A1F" w:rsidRDefault="00DF7A1F" w:rsidP="00DF7A1F">
      <w:pPr>
        <w:rPr>
          <w:ins w:id="294" w:author="Manos" w:date="2018-01-01T20:47:00Z"/>
          <w:sz w:val="28"/>
          <w:szCs w:val="28"/>
          <w:u w:val="single"/>
        </w:rPr>
      </w:pPr>
      <w:ins w:id="295" w:author="Manos" w:date="2018-01-01T20:47:00Z">
        <w:r w:rsidRPr="006760F2">
          <w:rPr>
            <w:sz w:val="28"/>
            <w:szCs w:val="28"/>
            <w:u w:val="single"/>
          </w:rPr>
          <w:t>Η σελίδα</w:t>
        </w:r>
        <w:r>
          <w:rPr>
            <w:sz w:val="28"/>
            <w:szCs w:val="28"/>
            <w:u w:val="single"/>
          </w:rPr>
          <w:t xml:space="preserve"> των Δημοφιλέστερων κρασιών</w:t>
        </w:r>
      </w:ins>
      <w:ins w:id="296" w:author="Manos" w:date="2018-01-01T20:48:00Z">
        <w:r>
          <w:rPr>
            <w:sz w:val="28"/>
            <w:szCs w:val="28"/>
            <w:u w:val="single"/>
          </w:rPr>
          <w:t xml:space="preserve"> με φίλτρο αναζήτησης</w:t>
        </w:r>
      </w:ins>
      <w:ins w:id="297" w:author="Manos" w:date="2018-01-01T20:47:00Z">
        <w:r>
          <w:rPr>
            <w:sz w:val="28"/>
            <w:szCs w:val="28"/>
            <w:u w:val="single"/>
          </w:rPr>
          <w:t>:</w:t>
        </w:r>
      </w:ins>
    </w:p>
    <w:p w14:paraId="195E86BF" w14:textId="6D036578" w:rsidR="002D29E8" w:rsidRDefault="00DF7A1F" w:rsidP="002D29E8">
      <w:pPr>
        <w:ind w:left="180" w:hanging="180"/>
        <w:rPr>
          <w:ins w:id="298" w:author="Manos" w:date="2018-01-01T20:48:00Z"/>
        </w:rPr>
      </w:pPr>
      <w:ins w:id="299" w:author="Manos" w:date="2018-01-01T20:48:00Z">
        <w:r>
          <w:rPr>
            <w:noProof/>
          </w:rPr>
          <w:drawing>
            <wp:inline distT="0" distB="0" distL="0" distR="0" wp14:anchorId="37806AF8" wp14:editId="05EA1D58">
              <wp:extent cx="5943600" cy="2962275"/>
              <wp:effectExtent l="0" t="0" r="0" b="9525"/>
              <wp:docPr id="18" name="Picture 18" descr="C:\Users\Manos\Desktop\screenshots\trending_wines_with_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nos\Desktop\screenshots\trending_wines_with_filter.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ins>
    </w:p>
    <w:p w14:paraId="126F5873" w14:textId="77777777" w:rsidR="00DF7A1F" w:rsidRDefault="00DF7A1F" w:rsidP="00DF7A1F">
      <w:pPr>
        <w:rPr>
          <w:ins w:id="300" w:author="Manos" w:date="2018-01-01T20:48:00Z"/>
          <w:sz w:val="28"/>
          <w:szCs w:val="28"/>
          <w:u w:val="single"/>
        </w:rPr>
      </w:pPr>
    </w:p>
    <w:p w14:paraId="3A226DD0" w14:textId="77777777" w:rsidR="00DF7A1F" w:rsidRDefault="00DF7A1F" w:rsidP="00DF7A1F">
      <w:pPr>
        <w:rPr>
          <w:ins w:id="301" w:author="Manos" w:date="2018-01-01T20:48:00Z"/>
          <w:sz w:val="28"/>
          <w:szCs w:val="28"/>
          <w:u w:val="single"/>
        </w:rPr>
      </w:pPr>
    </w:p>
    <w:p w14:paraId="668C3940" w14:textId="77777777" w:rsidR="00DF7A1F" w:rsidRDefault="00DF7A1F" w:rsidP="00DF7A1F">
      <w:pPr>
        <w:rPr>
          <w:ins w:id="302" w:author="Manos" w:date="2018-01-01T20:48:00Z"/>
          <w:sz w:val="28"/>
          <w:szCs w:val="28"/>
          <w:u w:val="single"/>
        </w:rPr>
      </w:pPr>
    </w:p>
    <w:p w14:paraId="5B02514E" w14:textId="77777777" w:rsidR="00DF7A1F" w:rsidRDefault="00DF7A1F" w:rsidP="00DF7A1F">
      <w:pPr>
        <w:rPr>
          <w:ins w:id="303" w:author="Manos" w:date="2018-01-01T20:48:00Z"/>
          <w:sz w:val="28"/>
          <w:szCs w:val="28"/>
          <w:u w:val="single"/>
        </w:rPr>
      </w:pPr>
    </w:p>
    <w:p w14:paraId="7F6633CC" w14:textId="2C7D390C" w:rsidR="00DF7A1F" w:rsidRDefault="00DF7A1F" w:rsidP="00DF7A1F">
      <w:pPr>
        <w:rPr>
          <w:ins w:id="304" w:author="Manos" w:date="2018-01-01T20:48:00Z"/>
          <w:sz w:val="28"/>
          <w:szCs w:val="28"/>
          <w:u w:val="single"/>
        </w:rPr>
      </w:pPr>
      <w:ins w:id="305" w:author="Manos" w:date="2018-01-01T20:48:00Z">
        <w:r w:rsidRPr="006760F2">
          <w:rPr>
            <w:sz w:val="28"/>
            <w:szCs w:val="28"/>
            <w:u w:val="single"/>
          </w:rPr>
          <w:t xml:space="preserve">Η </w:t>
        </w:r>
        <w:r>
          <w:rPr>
            <w:sz w:val="28"/>
            <w:szCs w:val="28"/>
            <w:u w:val="single"/>
          </w:rPr>
          <w:t>εγγραφή χρήστη</w:t>
        </w:r>
        <w:r>
          <w:rPr>
            <w:sz w:val="28"/>
            <w:szCs w:val="28"/>
            <w:u w:val="single"/>
          </w:rPr>
          <w:t>:</w:t>
        </w:r>
      </w:ins>
    </w:p>
    <w:p w14:paraId="36589558" w14:textId="1D41A5F5" w:rsidR="00DF7A1F" w:rsidRDefault="00DF7A1F" w:rsidP="002D29E8">
      <w:pPr>
        <w:ind w:left="180" w:hanging="180"/>
        <w:rPr>
          <w:ins w:id="306" w:author="Manos" w:date="2018-01-01T20:51:00Z"/>
        </w:rPr>
      </w:pPr>
      <w:ins w:id="307" w:author="Manos" w:date="2018-01-01T20:48:00Z">
        <w:r>
          <w:rPr>
            <w:noProof/>
          </w:rPr>
          <w:lastRenderedPageBreak/>
          <w:drawing>
            <wp:inline distT="0" distB="0" distL="0" distR="0" wp14:anchorId="57782330" wp14:editId="720F63BE">
              <wp:extent cx="5252927" cy="433387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5736" cy="4344443"/>
                      </a:xfrm>
                      <a:prstGeom prst="rect">
                        <a:avLst/>
                      </a:prstGeom>
                      <a:noFill/>
                      <a:ln>
                        <a:noFill/>
                      </a:ln>
                    </pic:spPr>
                  </pic:pic>
                </a:graphicData>
              </a:graphic>
            </wp:inline>
          </w:drawing>
        </w:r>
      </w:ins>
    </w:p>
    <w:p w14:paraId="286C37C9" w14:textId="3238252C" w:rsidR="00234B94" w:rsidRDefault="00234B94" w:rsidP="00234B94">
      <w:pPr>
        <w:rPr>
          <w:ins w:id="308" w:author="Manos" w:date="2018-01-01T20:51:00Z"/>
          <w:sz w:val="28"/>
          <w:szCs w:val="28"/>
          <w:u w:val="single"/>
        </w:rPr>
      </w:pPr>
      <w:ins w:id="309" w:author="Manos" w:date="2018-01-01T20:51:00Z">
        <w:r>
          <w:rPr>
            <w:sz w:val="28"/>
            <w:szCs w:val="28"/>
            <w:u w:val="single"/>
          </w:rPr>
          <w:t>Επιτυχημένη εγγραφή</w:t>
        </w:r>
        <w:r>
          <w:rPr>
            <w:noProof/>
            <w:sz w:val="28"/>
            <w:szCs w:val="28"/>
            <w:u w:val="single"/>
          </w:rPr>
          <w:drawing>
            <wp:inline distT="0" distB="0" distL="0" distR="0" wp14:anchorId="27FFB201" wp14:editId="5511C427">
              <wp:extent cx="5667375" cy="28246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69446" cy="2825637"/>
                      </a:xfrm>
                      <a:prstGeom prst="rect">
                        <a:avLst/>
                      </a:prstGeom>
                      <a:noFill/>
                      <a:ln>
                        <a:noFill/>
                      </a:ln>
                    </pic:spPr>
                  </pic:pic>
                </a:graphicData>
              </a:graphic>
            </wp:inline>
          </w:drawing>
        </w:r>
        <w:r>
          <w:rPr>
            <w:sz w:val="28"/>
            <w:szCs w:val="28"/>
            <w:u w:val="single"/>
          </w:rPr>
          <w:t>:</w:t>
        </w:r>
      </w:ins>
    </w:p>
    <w:p w14:paraId="7A885CFA" w14:textId="7FCC6CDD" w:rsidR="00234B94" w:rsidRDefault="00234B94" w:rsidP="002D29E8">
      <w:pPr>
        <w:ind w:left="180" w:hanging="180"/>
        <w:rPr>
          <w:ins w:id="310" w:author="Manos" w:date="2018-01-01T20:48:00Z"/>
        </w:rPr>
      </w:pPr>
    </w:p>
    <w:p w14:paraId="09CDC4F3" w14:textId="525EC6B9" w:rsidR="00DF7A1F" w:rsidRDefault="00DF7A1F" w:rsidP="00DF7A1F">
      <w:pPr>
        <w:rPr>
          <w:ins w:id="311" w:author="Manos" w:date="2018-01-01T20:48:00Z"/>
          <w:sz w:val="28"/>
          <w:szCs w:val="28"/>
          <w:u w:val="single"/>
        </w:rPr>
      </w:pPr>
      <w:ins w:id="312" w:author="Manos" w:date="2018-01-01T20:49:00Z">
        <w:r>
          <w:rPr>
            <w:sz w:val="28"/>
            <w:szCs w:val="28"/>
            <w:u w:val="single"/>
            <w:lang w:val="en-US"/>
          </w:rPr>
          <w:t>To</w:t>
        </w:r>
        <w:r w:rsidRPr="00234B94">
          <w:rPr>
            <w:sz w:val="28"/>
            <w:szCs w:val="28"/>
            <w:u w:val="single"/>
            <w:rPrChange w:id="313" w:author="Manos" w:date="2018-01-01T20:52:00Z">
              <w:rPr>
                <w:sz w:val="28"/>
                <w:szCs w:val="28"/>
                <w:u w:val="single"/>
                <w:lang w:val="en-US"/>
              </w:rPr>
            </w:rPrChange>
          </w:rPr>
          <w:t xml:space="preserve"> </w:t>
        </w:r>
        <w:r>
          <w:rPr>
            <w:sz w:val="28"/>
            <w:szCs w:val="28"/>
            <w:u w:val="single"/>
            <w:lang w:val="en-US"/>
          </w:rPr>
          <w:t>E</w:t>
        </w:r>
        <w:r w:rsidRPr="00234B94">
          <w:rPr>
            <w:sz w:val="28"/>
            <w:szCs w:val="28"/>
            <w:u w:val="single"/>
            <w:rPrChange w:id="314" w:author="Manos" w:date="2018-01-01T20:52:00Z">
              <w:rPr>
                <w:sz w:val="28"/>
                <w:szCs w:val="28"/>
                <w:u w:val="single"/>
                <w:lang w:val="en-US"/>
              </w:rPr>
            </w:rPrChange>
          </w:rPr>
          <w:t>-</w:t>
        </w:r>
        <w:r>
          <w:rPr>
            <w:sz w:val="28"/>
            <w:szCs w:val="28"/>
            <w:u w:val="single"/>
            <w:lang w:val="en-US"/>
          </w:rPr>
          <w:t>SHOP</w:t>
        </w:r>
      </w:ins>
      <w:ins w:id="315" w:author="Manos" w:date="2018-01-01T20:48:00Z">
        <w:r>
          <w:rPr>
            <w:sz w:val="28"/>
            <w:szCs w:val="28"/>
            <w:u w:val="single"/>
          </w:rPr>
          <w:t>:</w:t>
        </w:r>
      </w:ins>
    </w:p>
    <w:p w14:paraId="069D4430" w14:textId="2AA68838" w:rsidR="00DF7A1F" w:rsidRDefault="00DF7A1F" w:rsidP="002D29E8">
      <w:pPr>
        <w:ind w:left="180" w:hanging="180"/>
        <w:rPr>
          <w:ins w:id="316" w:author="Manos" w:date="2018-01-01T20:49:00Z"/>
        </w:rPr>
      </w:pPr>
      <w:ins w:id="317" w:author="Manos" w:date="2018-01-01T20:49:00Z">
        <w:r>
          <w:rPr>
            <w:noProof/>
          </w:rPr>
          <w:lastRenderedPageBreak/>
          <w:drawing>
            <wp:inline distT="0" distB="0" distL="0" distR="0" wp14:anchorId="79AA843E" wp14:editId="13E153EE">
              <wp:extent cx="5934075" cy="2990850"/>
              <wp:effectExtent l="0" t="0" r="9525" b="0"/>
              <wp:docPr id="20" name="Picture 20" descr="C:\Users\Manos\Desktop\screenshots\e-s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nos\Desktop\screenshots\e-shop.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2990850"/>
                      </a:xfrm>
                      <a:prstGeom prst="rect">
                        <a:avLst/>
                      </a:prstGeom>
                      <a:noFill/>
                      <a:ln>
                        <a:noFill/>
                      </a:ln>
                    </pic:spPr>
                  </pic:pic>
                </a:graphicData>
              </a:graphic>
            </wp:inline>
          </w:drawing>
        </w:r>
      </w:ins>
    </w:p>
    <w:p w14:paraId="60C791E7" w14:textId="4FA2C504" w:rsidR="00DF7A1F" w:rsidRDefault="00DF7A1F" w:rsidP="00DF7A1F">
      <w:pPr>
        <w:rPr>
          <w:ins w:id="318" w:author="Manos" w:date="2018-01-01T20:49:00Z"/>
          <w:sz w:val="28"/>
          <w:szCs w:val="28"/>
          <w:u w:val="single"/>
        </w:rPr>
      </w:pPr>
      <w:ins w:id="319" w:author="Manos" w:date="2018-01-01T20:49:00Z">
        <w:r>
          <w:rPr>
            <w:sz w:val="28"/>
            <w:szCs w:val="28"/>
            <w:u w:val="single"/>
            <w:lang w:val="en-US"/>
          </w:rPr>
          <w:t>To</w:t>
        </w:r>
        <w:r w:rsidRPr="00DF7A1F">
          <w:rPr>
            <w:sz w:val="28"/>
            <w:szCs w:val="28"/>
            <w:u w:val="single"/>
            <w:rPrChange w:id="320" w:author="Manos" w:date="2018-01-01T20:49:00Z">
              <w:rPr>
                <w:sz w:val="28"/>
                <w:szCs w:val="28"/>
                <w:u w:val="single"/>
                <w:lang w:val="en-US"/>
              </w:rPr>
            </w:rPrChange>
          </w:rPr>
          <w:t xml:space="preserve"> </w:t>
        </w:r>
        <w:r>
          <w:rPr>
            <w:sz w:val="28"/>
            <w:szCs w:val="28"/>
            <w:u w:val="single"/>
            <w:lang w:val="en-US"/>
          </w:rPr>
          <w:t>E</w:t>
        </w:r>
        <w:r w:rsidRPr="00DF7A1F">
          <w:rPr>
            <w:sz w:val="28"/>
            <w:szCs w:val="28"/>
            <w:u w:val="single"/>
            <w:rPrChange w:id="321" w:author="Manos" w:date="2018-01-01T20:49:00Z">
              <w:rPr>
                <w:sz w:val="28"/>
                <w:szCs w:val="28"/>
                <w:u w:val="single"/>
                <w:lang w:val="en-US"/>
              </w:rPr>
            </w:rPrChange>
          </w:rPr>
          <w:t>-</w:t>
        </w:r>
        <w:r>
          <w:rPr>
            <w:sz w:val="28"/>
            <w:szCs w:val="28"/>
            <w:u w:val="single"/>
            <w:lang w:val="en-US"/>
          </w:rPr>
          <w:t>SHOP</w:t>
        </w:r>
        <w:r w:rsidRPr="00DF7A1F">
          <w:rPr>
            <w:sz w:val="28"/>
            <w:szCs w:val="28"/>
            <w:u w:val="single"/>
            <w:rPrChange w:id="322" w:author="Manos" w:date="2018-01-01T20:49:00Z">
              <w:rPr>
                <w:sz w:val="28"/>
                <w:szCs w:val="28"/>
                <w:u w:val="single"/>
                <w:lang w:val="en-US"/>
              </w:rPr>
            </w:rPrChange>
          </w:rPr>
          <w:t xml:space="preserve"> </w:t>
        </w:r>
        <w:r>
          <w:rPr>
            <w:sz w:val="28"/>
            <w:szCs w:val="28"/>
            <w:u w:val="single"/>
          </w:rPr>
          <w:t>με φίλτρα αναζήτησης</w:t>
        </w:r>
        <w:r>
          <w:rPr>
            <w:sz w:val="28"/>
            <w:szCs w:val="28"/>
            <w:u w:val="single"/>
          </w:rPr>
          <w:t>:</w:t>
        </w:r>
      </w:ins>
    </w:p>
    <w:p w14:paraId="51C4867D" w14:textId="67B2CEA3" w:rsidR="00DF7A1F" w:rsidRDefault="00DF7A1F" w:rsidP="002D29E8">
      <w:pPr>
        <w:ind w:left="180" w:hanging="180"/>
        <w:rPr>
          <w:ins w:id="323" w:author="Manos" w:date="2018-01-01T20:50:00Z"/>
        </w:rPr>
      </w:pPr>
      <w:ins w:id="324" w:author="Manos" w:date="2018-01-01T20:50:00Z">
        <w:r>
          <w:rPr>
            <w:noProof/>
          </w:rPr>
          <w:drawing>
            <wp:inline distT="0" distB="0" distL="0" distR="0" wp14:anchorId="41542376" wp14:editId="79A4FE36">
              <wp:extent cx="5943600" cy="2962275"/>
              <wp:effectExtent l="0" t="0" r="0" b="9525"/>
              <wp:docPr id="21" name="Picture 21" descr="C:\Users\Manos\Desktop\screenshots\e-shop_with_search_winery_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nos\Desktop\screenshots\e-shop_with_search_winery_filter.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ins>
    </w:p>
    <w:p w14:paraId="63FB4446" w14:textId="77777777" w:rsidR="00234B94" w:rsidRDefault="00234B94" w:rsidP="00DF7A1F">
      <w:pPr>
        <w:rPr>
          <w:ins w:id="325" w:author="Manos" w:date="2018-01-01T20:52:00Z"/>
          <w:sz w:val="28"/>
          <w:szCs w:val="28"/>
          <w:u w:val="single"/>
          <w:lang w:val="en-US"/>
        </w:rPr>
      </w:pPr>
    </w:p>
    <w:p w14:paraId="27B8BF13" w14:textId="77777777" w:rsidR="00234B94" w:rsidRDefault="00234B94" w:rsidP="00DF7A1F">
      <w:pPr>
        <w:rPr>
          <w:ins w:id="326" w:author="Manos" w:date="2018-01-01T20:52:00Z"/>
          <w:sz w:val="28"/>
          <w:szCs w:val="28"/>
          <w:u w:val="single"/>
          <w:lang w:val="en-US"/>
        </w:rPr>
      </w:pPr>
    </w:p>
    <w:p w14:paraId="59265988" w14:textId="77777777" w:rsidR="00234B94" w:rsidRDefault="00234B94" w:rsidP="00DF7A1F">
      <w:pPr>
        <w:rPr>
          <w:ins w:id="327" w:author="Manos" w:date="2018-01-01T20:52:00Z"/>
          <w:sz w:val="28"/>
          <w:szCs w:val="28"/>
          <w:u w:val="single"/>
          <w:lang w:val="en-US"/>
        </w:rPr>
      </w:pPr>
    </w:p>
    <w:p w14:paraId="1D84727D" w14:textId="77777777" w:rsidR="00234B94" w:rsidRDefault="00234B94" w:rsidP="00DF7A1F">
      <w:pPr>
        <w:rPr>
          <w:ins w:id="328" w:author="Manos" w:date="2018-01-01T20:52:00Z"/>
          <w:sz w:val="28"/>
          <w:szCs w:val="28"/>
          <w:u w:val="single"/>
          <w:lang w:val="en-US"/>
        </w:rPr>
      </w:pPr>
    </w:p>
    <w:p w14:paraId="1842652D" w14:textId="2F45A2D4" w:rsidR="00DF7A1F" w:rsidRDefault="00DF7A1F" w:rsidP="00DF7A1F">
      <w:pPr>
        <w:rPr>
          <w:ins w:id="329" w:author="Manos" w:date="2018-01-01T20:50:00Z"/>
          <w:sz w:val="28"/>
          <w:szCs w:val="28"/>
          <w:u w:val="single"/>
        </w:rPr>
      </w:pPr>
      <w:ins w:id="330" w:author="Manos" w:date="2018-01-01T20:50:00Z">
        <w:r>
          <w:rPr>
            <w:sz w:val="28"/>
            <w:szCs w:val="28"/>
            <w:u w:val="single"/>
            <w:lang w:val="en-US"/>
          </w:rPr>
          <w:t>To</w:t>
        </w:r>
        <w:r w:rsidRPr="006760F2">
          <w:rPr>
            <w:sz w:val="28"/>
            <w:szCs w:val="28"/>
            <w:u w:val="single"/>
          </w:rPr>
          <w:t xml:space="preserve"> </w:t>
        </w:r>
        <w:r>
          <w:rPr>
            <w:sz w:val="28"/>
            <w:szCs w:val="28"/>
            <w:u w:val="single"/>
          </w:rPr>
          <w:t>καλάθι (</w:t>
        </w:r>
        <w:r w:rsidR="00234B94">
          <w:rPr>
            <w:sz w:val="28"/>
            <w:szCs w:val="28"/>
            <w:u w:val="single"/>
          </w:rPr>
          <w:t>δίπλα με έκπτωση)</w:t>
        </w:r>
        <w:r>
          <w:rPr>
            <w:sz w:val="28"/>
            <w:szCs w:val="28"/>
            <w:u w:val="single"/>
          </w:rPr>
          <w:t>:</w:t>
        </w:r>
      </w:ins>
    </w:p>
    <w:p w14:paraId="51AE30E9" w14:textId="21EBFA36" w:rsidR="00DF7A1F" w:rsidRDefault="00DF7A1F" w:rsidP="002D29E8">
      <w:pPr>
        <w:ind w:left="180" w:hanging="180"/>
        <w:rPr>
          <w:ins w:id="331" w:author="Manos" w:date="2018-01-01T20:51:00Z"/>
        </w:rPr>
      </w:pPr>
      <w:ins w:id="332" w:author="Manos" w:date="2018-01-01T20:50:00Z">
        <w:r>
          <w:rPr>
            <w:noProof/>
          </w:rPr>
          <w:lastRenderedPageBreak/>
          <w:drawing>
            <wp:anchor distT="0" distB="0" distL="114300" distR="114300" simplePos="0" relativeHeight="251658240" behindDoc="0" locked="0" layoutInCell="1" allowOverlap="1" wp14:anchorId="6DAEF6E5" wp14:editId="30FE61BA">
              <wp:simplePos x="0" y="0"/>
              <wp:positionH relativeFrom="column">
                <wp:posOffset>0</wp:posOffset>
              </wp:positionH>
              <wp:positionV relativeFrom="paragraph">
                <wp:posOffset>3810</wp:posOffset>
              </wp:positionV>
              <wp:extent cx="2430743" cy="2152650"/>
              <wp:effectExtent l="0" t="0" r="825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30743" cy="2152650"/>
                      </a:xfrm>
                      <a:prstGeom prst="rect">
                        <a:avLst/>
                      </a:prstGeom>
                      <a:noFill/>
                      <a:ln>
                        <a:noFill/>
                      </a:ln>
                    </pic:spPr>
                  </pic:pic>
                </a:graphicData>
              </a:graphic>
              <wp14:sizeRelH relativeFrom="page">
                <wp14:pctWidth>0</wp14:pctWidth>
              </wp14:sizeRelH>
              <wp14:sizeRelV relativeFrom="page">
                <wp14:pctHeight>0</wp14:pctHeight>
              </wp14:sizeRelV>
            </wp:anchor>
          </w:drawing>
        </w:r>
        <w:r w:rsidR="00234B94">
          <w:rPr>
            <w:noProof/>
            <w:sz w:val="28"/>
            <w:szCs w:val="28"/>
            <w:u w:val="single"/>
          </w:rPr>
          <w:drawing>
            <wp:inline distT="0" distB="0" distL="0" distR="0" wp14:anchorId="5A7B3973" wp14:editId="28D38B92">
              <wp:extent cx="2362200" cy="2147454"/>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13999" cy="2194544"/>
                      </a:xfrm>
                      <a:prstGeom prst="rect">
                        <a:avLst/>
                      </a:prstGeom>
                      <a:noFill/>
                      <a:ln>
                        <a:noFill/>
                      </a:ln>
                    </pic:spPr>
                  </pic:pic>
                </a:graphicData>
              </a:graphic>
            </wp:inline>
          </w:drawing>
        </w:r>
      </w:ins>
    </w:p>
    <w:p w14:paraId="2514F71E" w14:textId="17990235" w:rsidR="00234B94" w:rsidRDefault="00234B94" w:rsidP="00234B94">
      <w:pPr>
        <w:rPr>
          <w:ins w:id="333" w:author="Manos" w:date="2018-01-01T20:53:00Z"/>
          <w:sz w:val="28"/>
          <w:szCs w:val="28"/>
          <w:u w:val="single"/>
        </w:rPr>
      </w:pPr>
      <w:ins w:id="334" w:author="Manos" w:date="2018-01-01T20:52:00Z">
        <w:r>
          <w:rPr>
            <w:sz w:val="28"/>
            <w:szCs w:val="28"/>
            <w:u w:val="single"/>
            <w:lang w:val="en-US"/>
          </w:rPr>
          <w:t>Error</w:t>
        </w:r>
        <w:r w:rsidRPr="00234B94">
          <w:rPr>
            <w:sz w:val="28"/>
            <w:szCs w:val="28"/>
            <w:u w:val="single"/>
            <w:rPrChange w:id="335" w:author="Manos" w:date="2018-01-01T20:52:00Z">
              <w:rPr>
                <w:sz w:val="28"/>
                <w:szCs w:val="28"/>
                <w:u w:val="single"/>
                <w:lang w:val="en-US"/>
              </w:rPr>
            </w:rPrChange>
          </w:rPr>
          <w:t xml:space="preserve"> </w:t>
        </w:r>
        <w:r>
          <w:rPr>
            <w:sz w:val="28"/>
            <w:szCs w:val="28"/>
            <w:u w:val="single"/>
            <w:lang w:val="en-US"/>
          </w:rPr>
          <w:t>message</w:t>
        </w:r>
        <w:r w:rsidRPr="00234B94">
          <w:rPr>
            <w:sz w:val="28"/>
            <w:szCs w:val="28"/>
            <w:u w:val="single"/>
            <w:rPrChange w:id="336" w:author="Manos" w:date="2018-01-01T20:52:00Z">
              <w:rPr>
                <w:sz w:val="28"/>
                <w:szCs w:val="28"/>
                <w:u w:val="single"/>
                <w:lang w:val="en-US"/>
              </w:rPr>
            </w:rPrChange>
          </w:rPr>
          <w:t xml:space="preserve"> </w:t>
        </w:r>
        <w:r>
          <w:rPr>
            <w:sz w:val="28"/>
            <w:szCs w:val="28"/>
            <w:u w:val="single"/>
          </w:rPr>
          <w:t>όταν</w:t>
        </w:r>
        <w:r w:rsidRPr="00234B94">
          <w:rPr>
            <w:sz w:val="28"/>
            <w:szCs w:val="28"/>
            <w:u w:val="single"/>
            <w:rPrChange w:id="337" w:author="Manos" w:date="2018-01-01T20:52:00Z">
              <w:rPr>
                <w:sz w:val="28"/>
                <w:szCs w:val="28"/>
                <w:u w:val="single"/>
              </w:rPr>
            </w:rPrChange>
          </w:rPr>
          <w:t xml:space="preserve"> </w:t>
        </w:r>
        <w:r>
          <w:rPr>
            <w:sz w:val="28"/>
            <w:szCs w:val="28"/>
            <w:u w:val="single"/>
          </w:rPr>
          <w:t>δεν</w:t>
        </w:r>
        <w:r w:rsidRPr="00234B94">
          <w:rPr>
            <w:sz w:val="28"/>
            <w:szCs w:val="28"/>
            <w:u w:val="single"/>
            <w:rPrChange w:id="338" w:author="Manos" w:date="2018-01-01T20:52:00Z">
              <w:rPr>
                <w:sz w:val="28"/>
                <w:szCs w:val="28"/>
                <w:u w:val="single"/>
              </w:rPr>
            </w:rPrChange>
          </w:rPr>
          <w:t xml:space="preserve"> </w:t>
        </w:r>
        <w:r>
          <w:rPr>
            <w:sz w:val="28"/>
            <w:szCs w:val="28"/>
            <w:u w:val="single"/>
          </w:rPr>
          <w:t xml:space="preserve">υπάρχει αρκετό </w:t>
        </w:r>
        <w:r>
          <w:rPr>
            <w:sz w:val="28"/>
            <w:szCs w:val="28"/>
            <w:u w:val="single"/>
            <w:lang w:val="en-US"/>
          </w:rPr>
          <w:t>balance</w:t>
        </w:r>
      </w:ins>
      <w:ins w:id="339" w:author="Manos" w:date="2018-01-01T20:53:00Z">
        <w:r w:rsidRPr="00234B94">
          <w:rPr>
            <w:sz w:val="28"/>
            <w:szCs w:val="28"/>
            <w:u w:val="single"/>
            <w:rPrChange w:id="340" w:author="Manos" w:date="2018-01-01T20:53:00Z">
              <w:rPr>
                <w:sz w:val="28"/>
                <w:szCs w:val="28"/>
                <w:u w:val="single"/>
                <w:lang w:val="en-US"/>
              </w:rPr>
            </w:rPrChange>
          </w:rPr>
          <w:t>:</w:t>
        </w:r>
        <w:r>
          <w:rPr>
            <w:noProof/>
            <w:sz w:val="28"/>
            <w:szCs w:val="28"/>
            <w:u w:val="single"/>
          </w:rPr>
          <w:drawing>
            <wp:inline distT="0" distB="0" distL="0" distR="0" wp14:anchorId="6EEDF493" wp14:editId="0483FB1F">
              <wp:extent cx="3028950" cy="126060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32545" cy="1262099"/>
                      </a:xfrm>
                      <a:prstGeom prst="rect">
                        <a:avLst/>
                      </a:prstGeom>
                      <a:noFill/>
                      <a:ln>
                        <a:noFill/>
                      </a:ln>
                    </pic:spPr>
                  </pic:pic>
                </a:graphicData>
              </a:graphic>
            </wp:inline>
          </w:drawing>
        </w:r>
      </w:ins>
    </w:p>
    <w:p w14:paraId="63F66300" w14:textId="6F284B77" w:rsidR="00234B94" w:rsidRDefault="00234B94" w:rsidP="00234B94">
      <w:pPr>
        <w:rPr>
          <w:ins w:id="341" w:author="Manos" w:date="2018-01-01T20:53:00Z"/>
          <w:sz w:val="28"/>
          <w:szCs w:val="28"/>
          <w:u w:val="single"/>
        </w:rPr>
      </w:pPr>
      <w:ins w:id="342" w:author="Manos" w:date="2018-01-01T20:53:00Z">
        <w:r>
          <w:rPr>
            <w:sz w:val="28"/>
            <w:szCs w:val="28"/>
            <w:u w:val="single"/>
            <w:lang w:val="en-US"/>
          </w:rPr>
          <w:t>Error</w:t>
        </w:r>
        <w:r w:rsidRPr="006760F2">
          <w:rPr>
            <w:sz w:val="28"/>
            <w:szCs w:val="28"/>
            <w:u w:val="single"/>
          </w:rPr>
          <w:t xml:space="preserve"> </w:t>
        </w:r>
        <w:r>
          <w:rPr>
            <w:sz w:val="28"/>
            <w:szCs w:val="28"/>
            <w:u w:val="single"/>
            <w:lang w:val="en-US"/>
          </w:rPr>
          <w:t>message</w:t>
        </w:r>
        <w:r w:rsidRPr="006760F2">
          <w:rPr>
            <w:sz w:val="28"/>
            <w:szCs w:val="28"/>
            <w:u w:val="single"/>
          </w:rPr>
          <w:t xml:space="preserve"> </w:t>
        </w:r>
        <w:r>
          <w:rPr>
            <w:sz w:val="28"/>
            <w:szCs w:val="28"/>
            <w:u w:val="single"/>
          </w:rPr>
          <w:t>όταν</w:t>
        </w:r>
        <w:r w:rsidRPr="006760F2">
          <w:rPr>
            <w:sz w:val="28"/>
            <w:szCs w:val="28"/>
            <w:u w:val="single"/>
          </w:rPr>
          <w:t xml:space="preserve"> </w:t>
        </w:r>
        <w:r>
          <w:rPr>
            <w:sz w:val="28"/>
            <w:szCs w:val="28"/>
            <w:u w:val="single"/>
          </w:rPr>
          <w:t>δεν</w:t>
        </w:r>
        <w:r w:rsidRPr="006760F2">
          <w:rPr>
            <w:sz w:val="28"/>
            <w:szCs w:val="28"/>
            <w:u w:val="single"/>
          </w:rPr>
          <w:t xml:space="preserve"> </w:t>
        </w:r>
        <w:r>
          <w:rPr>
            <w:sz w:val="28"/>
            <w:szCs w:val="28"/>
            <w:u w:val="single"/>
          </w:rPr>
          <w:t>υπάρχουν αρκετά κρασιά στην παραγγελία (έμπορος)</w:t>
        </w:r>
        <w:r>
          <w:rPr>
            <w:noProof/>
            <w:sz w:val="28"/>
            <w:szCs w:val="28"/>
            <w:u w:val="single"/>
          </w:rPr>
          <w:drawing>
            <wp:inline distT="0" distB="0" distL="0" distR="0" wp14:anchorId="73FDF535" wp14:editId="4FF6EF8F">
              <wp:extent cx="4295775" cy="1234818"/>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13248" cy="1239841"/>
                      </a:xfrm>
                      <a:prstGeom prst="rect">
                        <a:avLst/>
                      </a:prstGeom>
                      <a:noFill/>
                      <a:ln>
                        <a:noFill/>
                      </a:ln>
                    </pic:spPr>
                  </pic:pic>
                </a:graphicData>
              </a:graphic>
            </wp:inline>
          </w:drawing>
        </w:r>
        <w:r w:rsidRPr="006760F2">
          <w:rPr>
            <w:sz w:val="28"/>
            <w:szCs w:val="28"/>
            <w:u w:val="single"/>
          </w:rPr>
          <w:t>:</w:t>
        </w:r>
      </w:ins>
    </w:p>
    <w:p w14:paraId="4DB58F6C" w14:textId="77777777" w:rsidR="00234B94" w:rsidRDefault="00234B94" w:rsidP="00234B94">
      <w:pPr>
        <w:rPr>
          <w:ins w:id="343" w:author="Manos" w:date="2018-01-01T20:54:00Z"/>
          <w:sz w:val="28"/>
          <w:szCs w:val="28"/>
          <w:u w:val="single"/>
        </w:rPr>
      </w:pPr>
      <w:ins w:id="344" w:author="Manos" w:date="2018-01-01T20:54:00Z">
        <w:r>
          <w:rPr>
            <w:sz w:val="28"/>
            <w:szCs w:val="28"/>
            <w:u w:val="single"/>
          </w:rPr>
          <w:t>Σελίδα προφίλ του χρήστη:</w:t>
        </w:r>
      </w:ins>
    </w:p>
    <w:p w14:paraId="77E40D89" w14:textId="67FFCBF6" w:rsidR="00234B94" w:rsidRPr="00234B94" w:rsidRDefault="00234B94" w:rsidP="00234B94">
      <w:pPr>
        <w:rPr>
          <w:ins w:id="345" w:author="Manos" w:date="2018-01-01T20:52:00Z"/>
          <w:sz w:val="28"/>
          <w:szCs w:val="28"/>
          <w:u w:val="single"/>
          <w:rPrChange w:id="346" w:author="Manos" w:date="2018-01-01T20:54:00Z">
            <w:rPr>
              <w:ins w:id="347" w:author="Manos" w:date="2018-01-01T20:52:00Z"/>
              <w:sz w:val="28"/>
              <w:szCs w:val="28"/>
              <w:u w:val="single"/>
            </w:rPr>
          </w:rPrChange>
        </w:rPr>
      </w:pPr>
      <w:ins w:id="348" w:author="Manos" w:date="2018-01-01T20:54:00Z">
        <w:r>
          <w:rPr>
            <w:noProof/>
            <w:sz w:val="28"/>
            <w:szCs w:val="28"/>
            <w:u w:val="single"/>
          </w:rPr>
          <w:drawing>
            <wp:inline distT="0" distB="0" distL="0" distR="0" wp14:anchorId="699BEA17" wp14:editId="46FB0BCB">
              <wp:extent cx="4124325" cy="2055553"/>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31731" cy="2059244"/>
                      </a:xfrm>
                      <a:prstGeom prst="rect">
                        <a:avLst/>
                      </a:prstGeom>
                      <a:noFill/>
                      <a:ln>
                        <a:noFill/>
                      </a:ln>
                    </pic:spPr>
                  </pic:pic>
                </a:graphicData>
              </a:graphic>
            </wp:inline>
          </w:drawing>
        </w:r>
        <w:r>
          <w:rPr>
            <w:sz w:val="28"/>
            <w:szCs w:val="28"/>
            <w:u w:val="single"/>
          </w:rPr>
          <w:t xml:space="preserve"> </w:t>
        </w:r>
      </w:ins>
    </w:p>
    <w:p w14:paraId="10DD5355" w14:textId="20E33C95" w:rsidR="00234B94" w:rsidRPr="00234B94" w:rsidRDefault="00234B94" w:rsidP="00234B94">
      <w:pPr>
        <w:rPr>
          <w:ins w:id="349" w:author="Manos" w:date="2018-01-01T20:55:00Z"/>
          <w:sz w:val="28"/>
          <w:szCs w:val="28"/>
          <w:u w:val="single"/>
          <w:rPrChange w:id="350" w:author="Manos" w:date="2018-01-01T20:58:00Z">
            <w:rPr>
              <w:ins w:id="351" w:author="Manos" w:date="2018-01-01T20:55:00Z"/>
              <w:sz w:val="28"/>
              <w:szCs w:val="28"/>
              <w:u w:val="single"/>
            </w:rPr>
          </w:rPrChange>
        </w:rPr>
      </w:pPr>
      <w:ins w:id="352" w:author="Manos" w:date="2018-01-01T20:57:00Z">
        <w:r>
          <w:rPr>
            <w:sz w:val="28"/>
            <w:szCs w:val="28"/>
            <w:u w:val="single"/>
          </w:rPr>
          <w:lastRenderedPageBreak/>
          <w:t>Οι π</w:t>
        </w:r>
      </w:ins>
      <w:ins w:id="353" w:author="Manos" w:date="2018-01-01T20:55:00Z">
        <w:r>
          <w:rPr>
            <w:sz w:val="28"/>
            <w:szCs w:val="28"/>
            <w:u w:val="single"/>
          </w:rPr>
          <w:t xml:space="preserve">αραγγελίες </w:t>
        </w:r>
        <w:r>
          <w:rPr>
            <w:sz w:val="28"/>
            <w:szCs w:val="28"/>
            <w:u w:val="single"/>
          </w:rPr>
          <w:t xml:space="preserve"> του χρήστη:</w:t>
        </w:r>
      </w:ins>
      <w:ins w:id="354" w:author="Manos" w:date="2018-01-01T20:58:00Z">
        <w:r>
          <w:rPr>
            <w:sz w:val="28"/>
            <w:szCs w:val="28"/>
            <w:u w:val="single"/>
            <w:lang w:val="en-US"/>
          </w:rPr>
          <w:t xml:space="preserve">  </w:t>
        </w:r>
        <w:r>
          <w:rPr>
            <w:noProof/>
            <w:sz w:val="28"/>
            <w:szCs w:val="28"/>
            <w:u w:val="single"/>
          </w:rPr>
          <w:drawing>
            <wp:inline distT="0" distB="0" distL="0" distR="0" wp14:anchorId="6C35EE2A" wp14:editId="5264E5FE">
              <wp:extent cx="4000500" cy="4680071"/>
              <wp:effectExtent l="0" t="0" r="0" b="6350"/>
              <wp:docPr id="33" name="Picture 33" descr="C:\Users\Manos\Desktop\screenshots\all_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anos\Desktop\screenshots\all_order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0500" cy="4680071"/>
                      </a:xfrm>
                      <a:prstGeom prst="rect">
                        <a:avLst/>
                      </a:prstGeom>
                      <a:noFill/>
                      <a:ln>
                        <a:noFill/>
                      </a:ln>
                    </pic:spPr>
                  </pic:pic>
                </a:graphicData>
              </a:graphic>
            </wp:inline>
          </w:drawing>
        </w:r>
      </w:ins>
    </w:p>
    <w:p w14:paraId="13714A1C" w14:textId="4DB3A811" w:rsidR="00234B94" w:rsidRDefault="00234B94" w:rsidP="00234B94">
      <w:pPr>
        <w:rPr>
          <w:ins w:id="355" w:author="Manos" w:date="2018-01-01T20:56:00Z"/>
          <w:sz w:val="28"/>
          <w:szCs w:val="28"/>
          <w:u w:val="single"/>
        </w:rPr>
      </w:pPr>
      <w:ins w:id="356" w:author="Manos" w:date="2018-01-01T20:55:00Z">
        <w:r>
          <w:rPr>
            <w:sz w:val="28"/>
            <w:szCs w:val="28"/>
            <w:u w:val="single"/>
          </w:rPr>
          <w:t>Δοσοληψίες της παραγγελίας</w:t>
        </w:r>
      </w:ins>
      <w:ins w:id="357" w:author="Manos" w:date="2018-01-01T20:56:00Z">
        <w:r>
          <w:rPr>
            <w:sz w:val="28"/>
            <w:szCs w:val="28"/>
            <w:u w:val="single"/>
          </w:rPr>
          <w:t>:</w:t>
        </w:r>
        <w:r>
          <w:rPr>
            <w:noProof/>
            <w:sz w:val="28"/>
            <w:szCs w:val="28"/>
            <w:u w:val="single"/>
          </w:rPr>
          <w:drawing>
            <wp:inline distT="0" distB="0" distL="0" distR="0" wp14:anchorId="6D21C298" wp14:editId="121D9608">
              <wp:extent cx="3781425" cy="318148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526" cy="3197558"/>
                      </a:xfrm>
                      <a:prstGeom prst="rect">
                        <a:avLst/>
                      </a:prstGeom>
                      <a:noFill/>
                      <a:ln>
                        <a:noFill/>
                      </a:ln>
                    </pic:spPr>
                  </pic:pic>
                </a:graphicData>
              </a:graphic>
            </wp:inline>
          </w:drawing>
        </w:r>
      </w:ins>
    </w:p>
    <w:p w14:paraId="6D47CB57" w14:textId="79C8BAB1" w:rsidR="00234B94" w:rsidRDefault="00234B94" w:rsidP="00234B94">
      <w:pPr>
        <w:rPr>
          <w:ins w:id="358" w:author="Manos" w:date="2018-01-01T20:55:00Z"/>
          <w:sz w:val="28"/>
          <w:szCs w:val="28"/>
          <w:u w:val="single"/>
        </w:rPr>
      </w:pPr>
      <w:ins w:id="359" w:author="Manos" w:date="2018-01-01T20:57:00Z">
        <w:r>
          <w:rPr>
            <w:sz w:val="28"/>
            <w:szCs w:val="28"/>
            <w:u w:val="single"/>
          </w:rPr>
          <w:lastRenderedPageBreak/>
          <w:t>Ιστορικό παραγγελιών του χρήστη:</w:t>
        </w:r>
      </w:ins>
    </w:p>
    <w:p w14:paraId="74EAA662" w14:textId="0AF961C0" w:rsidR="00234B94" w:rsidRDefault="00234B94" w:rsidP="002D29E8">
      <w:pPr>
        <w:ind w:left="180" w:hanging="180"/>
        <w:rPr>
          <w:ins w:id="360" w:author="Manos" w:date="2018-01-01T20:58:00Z"/>
        </w:rPr>
      </w:pPr>
      <w:ins w:id="361" w:author="Manos" w:date="2018-01-01T20:56:00Z">
        <w:r>
          <w:rPr>
            <w:noProof/>
          </w:rPr>
          <w:drawing>
            <wp:inline distT="0" distB="0" distL="0" distR="0" wp14:anchorId="0807EFB1" wp14:editId="7732583F">
              <wp:extent cx="5943600" cy="2962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ins>
    </w:p>
    <w:p w14:paraId="74E3DC35" w14:textId="3BCAC67E" w:rsidR="00234B94" w:rsidRDefault="00234B94" w:rsidP="00234B94">
      <w:pPr>
        <w:rPr>
          <w:ins w:id="362" w:author="Manos" w:date="2018-01-01T20:59:00Z"/>
          <w:sz w:val="28"/>
          <w:szCs w:val="28"/>
          <w:u w:val="single"/>
        </w:rPr>
      </w:pPr>
      <w:ins w:id="363" w:author="Manos" w:date="2018-01-01T20:58:00Z">
        <w:r>
          <w:rPr>
            <w:sz w:val="28"/>
            <w:szCs w:val="28"/>
            <w:u w:val="single"/>
          </w:rPr>
          <w:t xml:space="preserve">Ιστορικό παραγγελιών </w:t>
        </w:r>
      </w:ins>
      <w:ins w:id="364" w:author="Manos" w:date="2018-01-01T20:59:00Z">
        <w:r>
          <w:rPr>
            <w:sz w:val="28"/>
            <w:szCs w:val="28"/>
            <w:u w:val="single"/>
          </w:rPr>
          <w:t>με φίλτρα</w:t>
        </w:r>
      </w:ins>
      <w:ins w:id="365" w:author="Manos" w:date="2018-01-01T20:58:00Z">
        <w:r>
          <w:rPr>
            <w:sz w:val="28"/>
            <w:szCs w:val="28"/>
            <w:u w:val="single"/>
          </w:rPr>
          <w:t>:</w:t>
        </w:r>
      </w:ins>
    </w:p>
    <w:p w14:paraId="6D2D9AA0" w14:textId="07D93F8B" w:rsidR="00234B94" w:rsidRDefault="00234B94" w:rsidP="00234B94">
      <w:pPr>
        <w:rPr>
          <w:ins w:id="366" w:author="Manos" w:date="2018-01-01T20:58:00Z"/>
          <w:sz w:val="28"/>
          <w:szCs w:val="28"/>
          <w:u w:val="single"/>
        </w:rPr>
      </w:pPr>
      <w:ins w:id="367" w:author="Manos" w:date="2018-01-01T20:59:00Z">
        <w:r>
          <w:rPr>
            <w:noProof/>
            <w:sz w:val="28"/>
            <w:szCs w:val="28"/>
            <w:u w:val="single"/>
          </w:rPr>
          <w:drawing>
            <wp:inline distT="0" distB="0" distL="0" distR="0" wp14:anchorId="0ADE84DC" wp14:editId="7D322598">
              <wp:extent cx="5934075" cy="10858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1085850"/>
                      </a:xfrm>
                      <a:prstGeom prst="rect">
                        <a:avLst/>
                      </a:prstGeom>
                      <a:noFill/>
                      <a:ln>
                        <a:noFill/>
                      </a:ln>
                    </pic:spPr>
                  </pic:pic>
                </a:graphicData>
              </a:graphic>
            </wp:inline>
          </w:drawing>
        </w:r>
      </w:ins>
    </w:p>
    <w:p w14:paraId="7EC4A106" w14:textId="71A3D651" w:rsidR="00234B94" w:rsidRDefault="00234B94" w:rsidP="00234B94">
      <w:pPr>
        <w:rPr>
          <w:ins w:id="368" w:author="Manos" w:date="2018-01-01T20:59:00Z"/>
          <w:sz w:val="28"/>
          <w:szCs w:val="28"/>
          <w:u w:val="single"/>
        </w:rPr>
      </w:pPr>
      <w:ins w:id="369" w:author="Manos" w:date="2018-01-01T21:00:00Z">
        <w:r>
          <w:rPr>
            <w:sz w:val="28"/>
            <w:szCs w:val="28"/>
            <w:u w:val="single"/>
          </w:rPr>
          <w:t>Γενικές πληροφορίες</w:t>
        </w:r>
      </w:ins>
      <w:ins w:id="370" w:author="Manos" w:date="2018-01-01T20:59:00Z">
        <w:r>
          <w:rPr>
            <w:sz w:val="28"/>
            <w:szCs w:val="28"/>
            <w:u w:val="single"/>
          </w:rPr>
          <w:t>:</w:t>
        </w:r>
      </w:ins>
      <w:ins w:id="371" w:author="Manos" w:date="2018-01-01T21:00:00Z">
        <w:r>
          <w:rPr>
            <w:noProof/>
            <w:sz w:val="28"/>
            <w:szCs w:val="28"/>
            <w:u w:val="single"/>
          </w:rPr>
          <w:drawing>
            <wp:inline distT="0" distB="0" distL="0" distR="0" wp14:anchorId="65D45197" wp14:editId="6BC4A2BB">
              <wp:extent cx="5924550" cy="2981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4550" cy="2981325"/>
                      </a:xfrm>
                      <a:prstGeom prst="rect">
                        <a:avLst/>
                      </a:prstGeom>
                      <a:noFill/>
                      <a:ln>
                        <a:noFill/>
                      </a:ln>
                    </pic:spPr>
                  </pic:pic>
                </a:graphicData>
              </a:graphic>
            </wp:inline>
          </w:drawing>
        </w:r>
      </w:ins>
    </w:p>
    <w:p w14:paraId="1C27BD92" w14:textId="17F7463B" w:rsidR="00234B94" w:rsidRDefault="00234B94" w:rsidP="002D29E8">
      <w:pPr>
        <w:ind w:left="180" w:hanging="180"/>
        <w:rPr>
          <w:ins w:id="372" w:author="Manos" w:date="2018-01-01T21:00:00Z"/>
        </w:rPr>
      </w:pPr>
      <w:ins w:id="373" w:author="Manos" w:date="2018-01-01T21:00:00Z">
        <w:r>
          <w:rPr>
            <w:noProof/>
          </w:rPr>
          <w:lastRenderedPageBreak/>
          <w:drawing>
            <wp:inline distT="0" distB="0" distL="0" distR="0" wp14:anchorId="3E2494D3" wp14:editId="2979CC30">
              <wp:extent cx="5943600" cy="2962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ins>
    </w:p>
    <w:p w14:paraId="231B613B" w14:textId="4F50026E" w:rsidR="00234B94" w:rsidRDefault="00234B94" w:rsidP="00234B94">
      <w:pPr>
        <w:rPr>
          <w:ins w:id="374" w:author="Manos" w:date="2018-01-01T21:00:00Z"/>
          <w:sz w:val="28"/>
          <w:szCs w:val="28"/>
          <w:u w:val="single"/>
        </w:rPr>
      </w:pPr>
      <w:ins w:id="375" w:author="Manos" w:date="2018-01-01T21:00:00Z">
        <w:r>
          <w:rPr>
            <w:sz w:val="28"/>
            <w:szCs w:val="28"/>
            <w:u w:val="single"/>
          </w:rPr>
          <w:t>Κλείσιμο λογαριασμού</w:t>
        </w:r>
        <w:r>
          <w:rPr>
            <w:sz w:val="28"/>
            <w:szCs w:val="28"/>
            <w:u w:val="single"/>
          </w:rPr>
          <w:t>:</w:t>
        </w:r>
      </w:ins>
    </w:p>
    <w:p w14:paraId="4B7A13FF" w14:textId="45D47AFF" w:rsidR="00234B94" w:rsidRDefault="00234B94" w:rsidP="00234B94">
      <w:pPr>
        <w:rPr>
          <w:ins w:id="376" w:author="Manos" w:date="2018-01-01T21:00:00Z"/>
          <w:sz w:val="28"/>
          <w:szCs w:val="28"/>
          <w:u w:val="single"/>
        </w:rPr>
      </w:pPr>
      <w:ins w:id="377" w:author="Manos" w:date="2018-01-01T21:00:00Z">
        <w:r>
          <w:rPr>
            <w:noProof/>
            <w:sz w:val="28"/>
            <w:szCs w:val="28"/>
            <w:u w:val="single"/>
          </w:rPr>
          <w:drawing>
            <wp:inline distT="0" distB="0" distL="0" distR="0" wp14:anchorId="66A5CCB9" wp14:editId="6D17D1B2">
              <wp:extent cx="5943600" cy="13811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381125"/>
                      </a:xfrm>
                      <a:prstGeom prst="rect">
                        <a:avLst/>
                      </a:prstGeom>
                      <a:noFill/>
                      <a:ln>
                        <a:noFill/>
                      </a:ln>
                    </pic:spPr>
                  </pic:pic>
                </a:graphicData>
              </a:graphic>
            </wp:inline>
          </w:drawing>
        </w:r>
      </w:ins>
    </w:p>
    <w:p w14:paraId="044E068D" w14:textId="77777777" w:rsidR="00234B94" w:rsidRPr="00234B94" w:rsidRDefault="00234B94" w:rsidP="002D29E8">
      <w:pPr>
        <w:ind w:left="180" w:hanging="180"/>
        <w:rPr>
          <w:rPrChange w:id="378" w:author="Manos" w:date="2018-01-01T20:52:00Z">
            <w:rPr/>
          </w:rPrChange>
        </w:rPr>
        <w:pPrChange w:id="379" w:author="Manos" w:date="2018-01-01T20:45:00Z">
          <w:pPr/>
        </w:pPrChange>
      </w:pPr>
      <w:bookmarkStart w:id="380" w:name="_GoBack"/>
      <w:bookmarkEnd w:id="380"/>
    </w:p>
    <w:sectPr w:rsidR="00234B94" w:rsidRPr="00234B94" w:rsidSect="00234B94">
      <w:pgSz w:w="12240" w:h="15840"/>
      <w:pgMar w:top="1080" w:right="1440" w:bottom="1170" w:left="1440" w:header="720" w:footer="720" w:gutter="0"/>
      <w:cols w:space="720"/>
      <w:docGrid w:linePitch="360"/>
      <w:sectPrChange w:id="381" w:author="Manos" w:date="2018-01-01T20:58:00Z">
        <w:sectPr w:rsidR="00234B94" w:rsidRPr="00234B94" w:rsidSect="00234B94">
          <w:pgMar w:top="1440" w:right="1440" w:bottom="1440" w:left="1440" w:header="720" w:footer="720" w:gutter="0"/>
        </w:sectPr>
      </w:sectPrChang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743B2"/>
    <w:multiLevelType w:val="hybridMultilevel"/>
    <w:tmpl w:val="7570C4A8"/>
    <w:lvl w:ilvl="0" w:tplc="04090001">
      <w:start w:val="1"/>
      <w:numFmt w:val="bullet"/>
      <w:lvlText w:val=""/>
      <w:lvlJc w:val="left"/>
      <w:pPr>
        <w:ind w:left="90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3A13EED"/>
    <w:multiLevelType w:val="hybridMultilevel"/>
    <w:tmpl w:val="B790B0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A1C5C3D"/>
    <w:multiLevelType w:val="hybridMultilevel"/>
    <w:tmpl w:val="94225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CD84ACD"/>
    <w:multiLevelType w:val="hybridMultilevel"/>
    <w:tmpl w:val="A92CA73E"/>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6B16075A"/>
    <w:multiLevelType w:val="hybridMultilevel"/>
    <w:tmpl w:val="9A7042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6EEB0D44"/>
    <w:multiLevelType w:val="hybridMultilevel"/>
    <w:tmpl w:val="2AB848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4"/>
  </w:num>
  <w:num w:numId="3">
    <w:abstractNumId w:val="0"/>
  </w:num>
  <w:num w:numId="4">
    <w:abstractNumId w:val="2"/>
  </w:num>
  <w:num w:numId="5">
    <w:abstractNumId w:val="1"/>
  </w:num>
  <w:num w:numId="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nos">
    <w15:presenceInfo w15:providerId="None" w15:userId="Mano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F17"/>
    <w:rsid w:val="000417A9"/>
    <w:rsid w:val="00060470"/>
    <w:rsid w:val="00071A27"/>
    <w:rsid w:val="000A4DCD"/>
    <w:rsid w:val="00234B94"/>
    <w:rsid w:val="00266C64"/>
    <w:rsid w:val="002D29E8"/>
    <w:rsid w:val="00311D50"/>
    <w:rsid w:val="0031551A"/>
    <w:rsid w:val="0037167F"/>
    <w:rsid w:val="00381871"/>
    <w:rsid w:val="005A6FAC"/>
    <w:rsid w:val="005E35FF"/>
    <w:rsid w:val="00605251"/>
    <w:rsid w:val="006360A5"/>
    <w:rsid w:val="0066541A"/>
    <w:rsid w:val="006A4F36"/>
    <w:rsid w:val="00762C69"/>
    <w:rsid w:val="007A32E1"/>
    <w:rsid w:val="007B7C81"/>
    <w:rsid w:val="008119AE"/>
    <w:rsid w:val="008230E5"/>
    <w:rsid w:val="008D5C55"/>
    <w:rsid w:val="00943A37"/>
    <w:rsid w:val="009D2E31"/>
    <w:rsid w:val="009F7F0A"/>
    <w:rsid w:val="00A22E01"/>
    <w:rsid w:val="00B47593"/>
    <w:rsid w:val="00C63EE8"/>
    <w:rsid w:val="00CA1F17"/>
    <w:rsid w:val="00CD1960"/>
    <w:rsid w:val="00DB1766"/>
    <w:rsid w:val="00DC5F63"/>
    <w:rsid w:val="00DF7A1F"/>
    <w:rsid w:val="00E169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B2BC94"/>
  <w15:chartTrackingRefBased/>
  <w15:docId w15:val="{2A7B1A09-6947-4C63-8DD0-ADFC82B622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B7C81"/>
    <w:rPr>
      <w:lang w:val="el-G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7C81"/>
    <w:pPr>
      <w:ind w:left="720"/>
      <w:contextualSpacing/>
    </w:pPr>
  </w:style>
  <w:style w:type="paragraph" w:styleId="BalloonText">
    <w:name w:val="Balloon Text"/>
    <w:basedOn w:val="Normal"/>
    <w:link w:val="BalloonTextChar"/>
    <w:uiPriority w:val="99"/>
    <w:semiHidden/>
    <w:unhideWhenUsed/>
    <w:rsid w:val="00266C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66C64"/>
    <w:rPr>
      <w:rFonts w:ascii="Segoe UI" w:hAnsi="Segoe UI" w:cs="Segoe UI"/>
      <w:sz w:val="18"/>
      <w:szCs w:val="18"/>
      <w:lang w:val="el-G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jpeg"/><Relationship Id="rId10" Type="http://schemas.openxmlformats.org/officeDocument/2006/relationships/image" Target="media/image5.png"/><Relationship Id="rId19" Type="http://schemas.openxmlformats.org/officeDocument/2006/relationships/image" Target="media/image14.jpeg"/><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E2B8B7-9AE5-49AE-AD99-6A0F077419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17</Pages>
  <Words>1539</Words>
  <Characters>8776</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Manos</dc:creator>
  <cp:keywords/>
  <dc:description/>
  <cp:lastModifiedBy>Manos</cp:lastModifiedBy>
  <cp:revision>19</cp:revision>
  <dcterms:created xsi:type="dcterms:W3CDTF">2018-01-01T16:05:00Z</dcterms:created>
  <dcterms:modified xsi:type="dcterms:W3CDTF">2018-01-01T19:00:00Z</dcterms:modified>
</cp:coreProperties>
</file>